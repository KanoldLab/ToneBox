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8C91AC" w14:textId="0420393C" w:rsidR="00D11267" w:rsidRPr="00317FAA" w:rsidRDefault="00D11267" w:rsidP="00D11267">
      <w:pPr>
        <w:spacing w:line="360" w:lineRule="auto"/>
        <w:rPr>
          <w:rFonts w:asciiTheme="majorHAnsi" w:hAnsiTheme="majorHAnsi" w:cstheme="majorHAnsi"/>
          <w:b/>
          <w:sz w:val="44"/>
          <w:szCs w:val="44"/>
        </w:rPr>
      </w:pPr>
    </w:p>
    <w:p w14:paraId="4B98C973" w14:textId="49A6F756" w:rsidR="00D11267" w:rsidRPr="00317FAA" w:rsidRDefault="00157B2C" w:rsidP="00D11267">
      <w:pPr>
        <w:spacing w:line="360" w:lineRule="auto"/>
        <w:jc w:val="center"/>
        <w:rPr>
          <w:rFonts w:asciiTheme="majorHAnsi" w:hAnsiTheme="majorHAnsi" w:cstheme="majorHAnsi"/>
          <w:b/>
          <w:sz w:val="44"/>
          <w:szCs w:val="44"/>
        </w:rPr>
      </w:pPr>
      <w:bookmarkStart w:id="0" w:name="_gjdgxs" w:colFirst="0" w:colLast="0"/>
      <w:bookmarkEnd w:id="0"/>
      <w:r w:rsidRPr="00317FAA">
        <w:rPr>
          <w:rFonts w:asciiTheme="majorHAnsi" w:hAnsiTheme="majorHAnsi" w:cstheme="majorHAnsi"/>
          <w:b/>
          <w:sz w:val="44"/>
          <w:szCs w:val="44"/>
        </w:rPr>
        <w:t>ToneBox</w:t>
      </w:r>
      <w:r w:rsidR="00D11267" w:rsidRPr="00317FAA">
        <w:rPr>
          <w:rFonts w:asciiTheme="majorHAnsi" w:hAnsiTheme="majorHAnsi" w:cstheme="majorHAnsi"/>
          <w:b/>
          <w:sz w:val="44"/>
          <w:szCs w:val="44"/>
        </w:rPr>
        <w:t xml:space="preserve"> v1.0</w:t>
      </w:r>
    </w:p>
    <w:p w14:paraId="32F15111" w14:textId="4BD6C92F"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b/>
          <w:noProof/>
        </w:rPr>
        <w:drawing>
          <wp:anchor distT="0" distB="0" distL="114300" distR="114300" simplePos="0" relativeHeight="251682816" behindDoc="0" locked="0" layoutInCell="1" allowOverlap="1" wp14:anchorId="43802338" wp14:editId="19FA5995">
            <wp:simplePos x="0" y="0"/>
            <wp:positionH relativeFrom="column">
              <wp:posOffset>1562100</wp:posOffset>
            </wp:positionH>
            <wp:positionV relativeFrom="paragraph">
              <wp:posOffset>259715</wp:posOffset>
            </wp:positionV>
            <wp:extent cx="3242310" cy="3242310"/>
            <wp:effectExtent l="0" t="0" r="0" b="0"/>
            <wp:wrapTopAndBottom/>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42310" cy="3242310"/>
                    </a:xfrm>
                    <a:prstGeom prst="rect">
                      <a:avLst/>
                    </a:prstGeom>
                  </pic:spPr>
                </pic:pic>
              </a:graphicData>
            </a:graphic>
          </wp:anchor>
        </w:drawing>
      </w:r>
    </w:p>
    <w:p w14:paraId="50BE6A3C" w14:textId="77777777" w:rsidR="00D11267" w:rsidRPr="00317FAA" w:rsidRDefault="00D11267" w:rsidP="00D11267">
      <w:pPr>
        <w:spacing w:line="360" w:lineRule="auto"/>
        <w:jc w:val="center"/>
        <w:rPr>
          <w:rFonts w:asciiTheme="majorHAnsi" w:hAnsiTheme="majorHAnsi" w:cstheme="majorHAnsi"/>
          <w:sz w:val="28"/>
          <w:szCs w:val="36"/>
        </w:rPr>
      </w:pPr>
    </w:p>
    <w:p w14:paraId="0C203ED7" w14:textId="4703DDE6"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Nikolas A. Francis, Kayla Bohlke, Mena Mohamed, Patrick Kanold</w:t>
      </w:r>
    </w:p>
    <w:p w14:paraId="39845D47" w14:textId="77777777"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University of Maryland</w:t>
      </w:r>
    </w:p>
    <w:p w14:paraId="25FB3AB8" w14:textId="77777777" w:rsidR="00D11267" w:rsidRPr="00317FAA" w:rsidRDefault="00D11267" w:rsidP="00D11267">
      <w:pPr>
        <w:spacing w:line="360" w:lineRule="auto"/>
        <w:jc w:val="center"/>
        <w:rPr>
          <w:rFonts w:asciiTheme="majorHAnsi" w:hAnsiTheme="majorHAnsi" w:cstheme="majorHAnsi"/>
          <w:sz w:val="28"/>
          <w:szCs w:val="36"/>
        </w:rPr>
      </w:pPr>
      <w:r w:rsidRPr="00317FAA">
        <w:rPr>
          <w:rFonts w:asciiTheme="majorHAnsi" w:hAnsiTheme="majorHAnsi" w:cstheme="majorHAnsi"/>
          <w:sz w:val="28"/>
          <w:szCs w:val="36"/>
        </w:rPr>
        <w:t>2018</w:t>
      </w:r>
    </w:p>
    <w:p w14:paraId="6062B72D" w14:textId="419138D2" w:rsidR="00722E71" w:rsidRPr="00317FAA" w:rsidRDefault="00D11267" w:rsidP="00D11267">
      <w:pPr>
        <w:spacing w:line="360" w:lineRule="auto"/>
        <w:ind w:firstLine="720"/>
        <w:rPr>
          <w:rFonts w:asciiTheme="majorHAnsi" w:hAnsiTheme="majorHAnsi" w:cstheme="majorHAnsi"/>
          <w:b/>
        </w:rPr>
      </w:pPr>
      <w:r w:rsidRPr="00317FAA">
        <w:rPr>
          <w:rFonts w:asciiTheme="majorHAnsi" w:hAnsiTheme="majorHAnsi" w:cstheme="majorHAnsi"/>
          <w:b/>
          <w:noProof/>
        </w:rPr>
        <w:drawing>
          <wp:anchor distT="0" distB="0" distL="114300" distR="114300" simplePos="0" relativeHeight="251680768" behindDoc="0" locked="0" layoutInCell="1" allowOverlap="1" wp14:anchorId="123058B8" wp14:editId="780B6EDE">
            <wp:simplePos x="0" y="0"/>
            <wp:positionH relativeFrom="column">
              <wp:posOffset>11530330</wp:posOffset>
            </wp:positionH>
            <wp:positionV relativeFrom="paragraph">
              <wp:posOffset>736600</wp:posOffset>
            </wp:positionV>
            <wp:extent cx="3242310" cy="3242310"/>
            <wp:effectExtent l="0" t="0" r="0" b="0"/>
            <wp:wrapNone/>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42310" cy="3242310"/>
                    </a:xfrm>
                    <a:prstGeom prst="rect">
                      <a:avLst/>
                    </a:prstGeom>
                  </pic:spPr>
                </pic:pic>
              </a:graphicData>
            </a:graphic>
          </wp:anchor>
        </w:drawing>
      </w:r>
      <w:r w:rsidRPr="00317FAA">
        <w:rPr>
          <w:rFonts w:asciiTheme="majorHAnsi" w:hAnsiTheme="majorHAnsi" w:cstheme="majorHAnsi"/>
          <w:b/>
          <w:noProof/>
        </w:rPr>
        <w:drawing>
          <wp:anchor distT="0" distB="0" distL="114300" distR="114300" simplePos="0" relativeHeight="251679744" behindDoc="0" locked="0" layoutInCell="1" allowOverlap="1" wp14:anchorId="4C86AC97" wp14:editId="387B1F9F">
            <wp:simplePos x="0" y="0"/>
            <wp:positionH relativeFrom="column">
              <wp:posOffset>17844770</wp:posOffset>
            </wp:positionH>
            <wp:positionV relativeFrom="paragraph">
              <wp:posOffset>1546860</wp:posOffset>
            </wp:positionV>
            <wp:extent cx="3242821" cy="2432116"/>
            <wp:effectExtent l="5080" t="0" r="1270" b="1270"/>
            <wp:wrapNone/>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242821" cy="2432116"/>
                    </a:xfrm>
                    <a:prstGeom prst="rect">
                      <a:avLst/>
                    </a:prstGeom>
                  </pic:spPr>
                </pic:pic>
              </a:graphicData>
            </a:graphic>
          </wp:anchor>
        </w:drawing>
      </w:r>
      <w:r w:rsidRPr="00317FAA">
        <w:rPr>
          <w:rFonts w:asciiTheme="majorHAnsi" w:hAnsiTheme="majorHAnsi" w:cstheme="majorHAnsi"/>
          <w:b/>
        </w:rPr>
        <w:br w:type="page"/>
      </w:r>
      <w:r w:rsidR="00D37034" w:rsidRPr="00317FAA">
        <w:rPr>
          <w:rFonts w:asciiTheme="majorHAnsi" w:hAnsiTheme="majorHAnsi" w:cstheme="majorHAnsi"/>
        </w:rPr>
        <w:lastRenderedPageBreak/>
        <w:t xml:space="preserve">The </w:t>
      </w:r>
      <w:r w:rsidR="00157B2C" w:rsidRPr="00317FAA">
        <w:rPr>
          <w:rFonts w:asciiTheme="majorHAnsi" w:hAnsiTheme="majorHAnsi" w:cstheme="majorHAnsi"/>
        </w:rPr>
        <w:t>ToneBox</w:t>
      </w:r>
      <w:r w:rsidR="00D37034" w:rsidRPr="00317FAA">
        <w:rPr>
          <w:rFonts w:asciiTheme="majorHAnsi" w:hAnsiTheme="majorHAnsi" w:cstheme="majorHAnsi"/>
        </w:rPr>
        <w:t xml:space="preserve"> trains mice on auditory operant conditioning tasks using a WiFi-connected Raspberry Pi to play sound and monitor behavioral responses. The </w:t>
      </w:r>
      <w:r w:rsidR="00157B2C" w:rsidRPr="00317FAA">
        <w:rPr>
          <w:rFonts w:asciiTheme="majorHAnsi" w:hAnsiTheme="majorHAnsi" w:cstheme="majorHAnsi"/>
        </w:rPr>
        <w:t>ToneBox</w:t>
      </w:r>
      <w:r w:rsidR="00D37034" w:rsidRPr="00317FAA">
        <w:rPr>
          <w:rFonts w:asciiTheme="majorHAnsi" w:hAnsiTheme="majorHAnsi" w:cstheme="majorHAnsi"/>
        </w:rPr>
        <w:t xml:space="preserve"> is operated using Matlab software. This manual describes the materials, assembly, and operation of the </w:t>
      </w:r>
      <w:r w:rsidR="00157B2C" w:rsidRPr="00317FAA">
        <w:rPr>
          <w:rFonts w:asciiTheme="majorHAnsi" w:hAnsiTheme="majorHAnsi" w:cstheme="majorHAnsi"/>
        </w:rPr>
        <w:t>ToneBox</w:t>
      </w:r>
      <w:r w:rsidR="00D37034" w:rsidRPr="00317FAA">
        <w:rPr>
          <w:rFonts w:asciiTheme="majorHAnsi" w:hAnsiTheme="majorHAnsi" w:cstheme="majorHAnsi"/>
        </w:rPr>
        <w:t>.</w:t>
      </w:r>
    </w:p>
    <w:p w14:paraId="461A3282" w14:textId="77777777" w:rsidR="00722E71" w:rsidRPr="00317FAA" w:rsidRDefault="00722E71" w:rsidP="00D11267">
      <w:pPr>
        <w:spacing w:line="360" w:lineRule="auto"/>
        <w:rPr>
          <w:rFonts w:asciiTheme="majorHAnsi" w:hAnsiTheme="majorHAnsi" w:cstheme="majorHAnsi"/>
        </w:rPr>
      </w:pPr>
    </w:p>
    <w:p w14:paraId="7610740C" w14:textId="77777777" w:rsidR="00722E71" w:rsidRPr="00317FAA" w:rsidRDefault="00D37034" w:rsidP="00D11267">
      <w:pPr>
        <w:spacing w:line="360" w:lineRule="auto"/>
        <w:rPr>
          <w:rFonts w:asciiTheme="majorHAnsi" w:hAnsiTheme="majorHAnsi" w:cstheme="majorHAnsi"/>
          <w:b/>
        </w:rPr>
      </w:pPr>
      <w:r w:rsidRPr="00317FAA">
        <w:rPr>
          <w:rFonts w:asciiTheme="majorHAnsi" w:hAnsiTheme="majorHAnsi" w:cstheme="majorHAnsi"/>
          <w:b/>
          <w:sz w:val="36"/>
          <w:szCs w:val="36"/>
        </w:rPr>
        <w:t>Materials</w:t>
      </w:r>
    </w:p>
    <w:p w14:paraId="7040F3DB" w14:textId="553BCE6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rPr>
        <w:t xml:space="preserve">This section describes the parts used for assembly. The </w:t>
      </w:r>
      <w:r w:rsidR="00157B2C" w:rsidRPr="00317FAA">
        <w:rPr>
          <w:rFonts w:asciiTheme="majorHAnsi" w:hAnsiTheme="majorHAnsi" w:cstheme="majorHAnsi"/>
        </w:rPr>
        <w:t>ToneBox</w:t>
      </w:r>
      <w:r w:rsidRPr="00317FAA">
        <w:rPr>
          <w:rFonts w:asciiTheme="majorHAnsi" w:hAnsiTheme="majorHAnsi" w:cstheme="majorHAnsi"/>
        </w:rPr>
        <w:t xml:space="preserve"> is composed of a Central Control Unit that houses the Raspberry Pi, a Behavioral Interface for the mouse cage, a system for water delivery, and a sound attenuating box.  ‘#x’ refers to the number of items required for one </w:t>
      </w:r>
      <w:r w:rsidR="00157B2C" w:rsidRPr="00317FAA">
        <w:rPr>
          <w:rFonts w:asciiTheme="majorHAnsi" w:hAnsiTheme="majorHAnsi" w:cstheme="majorHAnsi"/>
        </w:rPr>
        <w:t>ToneBox</w:t>
      </w:r>
      <w:r w:rsidRPr="00317FAA">
        <w:rPr>
          <w:rFonts w:asciiTheme="majorHAnsi" w:hAnsiTheme="majorHAnsi" w:cstheme="majorHAnsi"/>
        </w:rPr>
        <w:t>.</w:t>
      </w:r>
      <w:r w:rsidR="005F02EB" w:rsidRPr="00317FAA">
        <w:rPr>
          <w:rFonts w:asciiTheme="majorHAnsi" w:hAnsiTheme="majorHAnsi" w:cstheme="majorHAnsi"/>
        </w:rPr>
        <w:t xml:space="preserve"> Many of the small items come in large quantities that will supply multiple ToneBoxes.</w:t>
      </w:r>
    </w:p>
    <w:p w14:paraId="06D8105F" w14:textId="77777777" w:rsidR="00722E71" w:rsidRPr="00317FAA" w:rsidRDefault="00722E71" w:rsidP="00D11267">
      <w:pPr>
        <w:rPr>
          <w:rFonts w:asciiTheme="majorHAnsi" w:hAnsiTheme="majorHAnsi" w:cstheme="majorHAnsi"/>
        </w:rPr>
      </w:pPr>
    </w:p>
    <w:p w14:paraId="29F8D113"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Assembly Tools</w:t>
      </w:r>
    </w:p>
    <w:p w14:paraId="49798118" w14:textId="77777777" w:rsidR="00722E71" w:rsidRPr="00317FAA" w:rsidRDefault="008632FB" w:rsidP="00D11267">
      <w:pPr>
        <w:numPr>
          <w:ilvl w:val="0"/>
          <w:numId w:val="7"/>
        </w:numPr>
        <w:rPr>
          <w:rFonts w:asciiTheme="majorHAnsi" w:hAnsiTheme="majorHAnsi" w:cstheme="majorHAnsi"/>
        </w:rPr>
      </w:pPr>
      <w:hyperlink r:id="rId9">
        <w:r w:rsidR="00D37034" w:rsidRPr="00317FAA">
          <w:rPr>
            <w:rFonts w:asciiTheme="majorHAnsi" w:hAnsiTheme="majorHAnsi" w:cstheme="majorHAnsi"/>
            <w:u w:val="single"/>
          </w:rPr>
          <w:t>Soldering Iron</w:t>
        </w:r>
      </w:hyperlink>
    </w:p>
    <w:p w14:paraId="555A6297" w14:textId="77777777" w:rsidR="00722E71" w:rsidRPr="00317FAA" w:rsidRDefault="008632FB" w:rsidP="00D11267">
      <w:pPr>
        <w:numPr>
          <w:ilvl w:val="0"/>
          <w:numId w:val="7"/>
        </w:numPr>
        <w:rPr>
          <w:rFonts w:asciiTheme="majorHAnsi" w:hAnsiTheme="majorHAnsi" w:cstheme="majorHAnsi"/>
        </w:rPr>
      </w:pPr>
      <w:hyperlink r:id="rId10">
        <w:r w:rsidR="00D37034" w:rsidRPr="00317FAA">
          <w:rPr>
            <w:rFonts w:asciiTheme="majorHAnsi" w:hAnsiTheme="majorHAnsi" w:cstheme="majorHAnsi"/>
            <w:u w:val="single"/>
          </w:rPr>
          <w:t>Solder iron tips</w:t>
        </w:r>
      </w:hyperlink>
    </w:p>
    <w:p w14:paraId="078511C7" w14:textId="77777777" w:rsidR="00722E71" w:rsidRPr="00317FAA" w:rsidRDefault="008632FB" w:rsidP="00D11267">
      <w:pPr>
        <w:numPr>
          <w:ilvl w:val="0"/>
          <w:numId w:val="7"/>
        </w:numPr>
        <w:rPr>
          <w:rFonts w:asciiTheme="majorHAnsi" w:hAnsiTheme="majorHAnsi" w:cstheme="majorHAnsi"/>
        </w:rPr>
      </w:pPr>
      <w:hyperlink r:id="rId11">
        <w:r w:rsidR="00D37034" w:rsidRPr="00317FAA">
          <w:rPr>
            <w:rFonts w:asciiTheme="majorHAnsi" w:hAnsiTheme="majorHAnsi" w:cstheme="majorHAnsi"/>
            <w:u w:val="single"/>
          </w:rPr>
          <w:t>Soldering tip cleaner</w:t>
        </w:r>
      </w:hyperlink>
    </w:p>
    <w:p w14:paraId="1707A762" w14:textId="77777777" w:rsidR="00722E71" w:rsidRPr="00317FAA" w:rsidRDefault="008632FB" w:rsidP="00D11267">
      <w:pPr>
        <w:numPr>
          <w:ilvl w:val="0"/>
          <w:numId w:val="7"/>
        </w:numPr>
        <w:rPr>
          <w:rFonts w:asciiTheme="majorHAnsi" w:hAnsiTheme="majorHAnsi" w:cstheme="majorHAnsi"/>
        </w:rPr>
      </w:pPr>
      <w:hyperlink r:id="rId12">
        <w:r w:rsidR="00D37034" w:rsidRPr="00317FAA">
          <w:rPr>
            <w:rFonts w:asciiTheme="majorHAnsi" w:hAnsiTheme="majorHAnsi" w:cstheme="majorHAnsi"/>
            <w:u w:val="single"/>
          </w:rPr>
          <w:t>Solder</w:t>
        </w:r>
      </w:hyperlink>
    </w:p>
    <w:p w14:paraId="1BAD14E6" w14:textId="77777777" w:rsidR="00722E71" w:rsidRPr="00317FAA" w:rsidRDefault="008632FB" w:rsidP="00D11267">
      <w:pPr>
        <w:numPr>
          <w:ilvl w:val="0"/>
          <w:numId w:val="7"/>
        </w:numPr>
        <w:rPr>
          <w:rFonts w:asciiTheme="majorHAnsi" w:hAnsiTheme="majorHAnsi" w:cstheme="majorHAnsi"/>
        </w:rPr>
      </w:pPr>
      <w:hyperlink r:id="rId13">
        <w:r w:rsidR="00D37034" w:rsidRPr="00317FAA">
          <w:rPr>
            <w:rFonts w:asciiTheme="majorHAnsi" w:hAnsiTheme="majorHAnsi" w:cstheme="majorHAnsi"/>
            <w:u w:val="single"/>
          </w:rPr>
          <w:t>Philips screw driver</w:t>
        </w:r>
      </w:hyperlink>
    </w:p>
    <w:p w14:paraId="5A077B2B" w14:textId="77777777" w:rsidR="00722E71" w:rsidRPr="00317FAA" w:rsidRDefault="008632FB" w:rsidP="00D11267">
      <w:pPr>
        <w:numPr>
          <w:ilvl w:val="0"/>
          <w:numId w:val="7"/>
        </w:numPr>
        <w:rPr>
          <w:rFonts w:asciiTheme="majorHAnsi" w:hAnsiTheme="majorHAnsi" w:cstheme="majorHAnsi"/>
        </w:rPr>
      </w:pPr>
      <w:hyperlink r:id="rId14">
        <w:r w:rsidR="00D37034" w:rsidRPr="00317FAA">
          <w:rPr>
            <w:rFonts w:asciiTheme="majorHAnsi" w:hAnsiTheme="majorHAnsi" w:cstheme="majorHAnsi"/>
            <w:u w:val="single"/>
          </w:rPr>
          <w:t>Wire strippers</w:t>
        </w:r>
      </w:hyperlink>
    </w:p>
    <w:p w14:paraId="6C0D02A0" w14:textId="77777777" w:rsidR="00722E71" w:rsidRPr="00317FAA" w:rsidRDefault="008632FB" w:rsidP="00D11267">
      <w:pPr>
        <w:numPr>
          <w:ilvl w:val="0"/>
          <w:numId w:val="7"/>
        </w:numPr>
        <w:rPr>
          <w:rFonts w:asciiTheme="majorHAnsi" w:hAnsiTheme="majorHAnsi" w:cstheme="majorHAnsi"/>
        </w:rPr>
      </w:pPr>
      <w:hyperlink r:id="rId15">
        <w:r w:rsidR="00D37034" w:rsidRPr="00317FAA">
          <w:rPr>
            <w:rFonts w:asciiTheme="majorHAnsi" w:hAnsiTheme="majorHAnsi" w:cstheme="majorHAnsi"/>
            <w:u w:val="single"/>
          </w:rPr>
          <w:t>Wire cutters</w:t>
        </w:r>
      </w:hyperlink>
    </w:p>
    <w:p w14:paraId="4A2AA471" w14:textId="2DFA1F35" w:rsidR="00722E71" w:rsidRPr="00317FAA" w:rsidRDefault="008632FB" w:rsidP="00D11267">
      <w:pPr>
        <w:numPr>
          <w:ilvl w:val="0"/>
          <w:numId w:val="7"/>
        </w:numPr>
        <w:rPr>
          <w:rFonts w:asciiTheme="majorHAnsi" w:hAnsiTheme="majorHAnsi" w:cstheme="majorHAnsi"/>
        </w:rPr>
      </w:pPr>
      <w:hyperlink r:id="rId16" w:history="1">
        <w:r w:rsidR="00D37034" w:rsidRPr="00317FAA">
          <w:rPr>
            <w:rStyle w:val="Hyperlink"/>
            <w:rFonts w:asciiTheme="majorHAnsi" w:hAnsiTheme="majorHAnsi" w:cstheme="majorHAnsi"/>
            <w:color w:val="auto"/>
          </w:rPr>
          <w:t>Dremel</w:t>
        </w:r>
      </w:hyperlink>
    </w:p>
    <w:p w14:paraId="60F367AE" w14:textId="5579C60C" w:rsidR="00722E71" w:rsidRPr="00317FAA" w:rsidRDefault="008632FB" w:rsidP="00D11267">
      <w:pPr>
        <w:numPr>
          <w:ilvl w:val="0"/>
          <w:numId w:val="7"/>
        </w:numPr>
        <w:rPr>
          <w:rFonts w:asciiTheme="majorHAnsi" w:hAnsiTheme="majorHAnsi" w:cstheme="majorHAnsi"/>
        </w:rPr>
      </w:pPr>
      <w:hyperlink r:id="rId17" w:history="1">
        <w:r w:rsidR="00D37034" w:rsidRPr="00317FAA">
          <w:rPr>
            <w:rStyle w:val="Hyperlink"/>
            <w:rFonts w:asciiTheme="majorHAnsi" w:hAnsiTheme="majorHAnsi" w:cstheme="majorHAnsi"/>
            <w:color w:val="auto"/>
          </w:rPr>
          <w:t>Drill</w:t>
        </w:r>
      </w:hyperlink>
    </w:p>
    <w:p w14:paraId="74DD55E0" w14:textId="531810F1" w:rsidR="00722E71" w:rsidRPr="00317FAA" w:rsidRDefault="008632FB" w:rsidP="00D11267">
      <w:pPr>
        <w:numPr>
          <w:ilvl w:val="0"/>
          <w:numId w:val="7"/>
        </w:numPr>
        <w:rPr>
          <w:rFonts w:asciiTheme="majorHAnsi" w:hAnsiTheme="majorHAnsi" w:cstheme="majorHAnsi"/>
        </w:rPr>
      </w:pPr>
      <w:hyperlink r:id="rId18" w:history="1">
        <w:r w:rsidR="00D37034" w:rsidRPr="00317FAA">
          <w:rPr>
            <w:rStyle w:val="Hyperlink"/>
            <w:rFonts w:asciiTheme="majorHAnsi" w:hAnsiTheme="majorHAnsi" w:cstheme="majorHAnsi"/>
            <w:color w:val="auto"/>
          </w:rPr>
          <w:t>Stepped drill bit</w:t>
        </w:r>
      </w:hyperlink>
    </w:p>
    <w:p w14:paraId="6A346025" w14:textId="77777777" w:rsidR="00722E71" w:rsidRPr="00317FAA" w:rsidRDefault="00722E71" w:rsidP="00D11267">
      <w:pPr>
        <w:rPr>
          <w:rFonts w:asciiTheme="majorHAnsi" w:hAnsiTheme="majorHAnsi" w:cstheme="majorHAnsi"/>
        </w:rPr>
      </w:pPr>
    </w:p>
    <w:p w14:paraId="1D750675" w14:textId="624E1610" w:rsidR="007E7D7C" w:rsidRPr="00317FAA" w:rsidRDefault="007E7D7C" w:rsidP="00D11267">
      <w:pPr>
        <w:rPr>
          <w:rFonts w:asciiTheme="majorHAnsi" w:hAnsiTheme="majorHAnsi" w:cstheme="majorHAnsi"/>
          <w:i/>
          <w:sz w:val="32"/>
          <w:szCs w:val="32"/>
        </w:rPr>
      </w:pPr>
      <w:r w:rsidRPr="00317FAA">
        <w:rPr>
          <w:rFonts w:asciiTheme="majorHAnsi" w:hAnsiTheme="majorHAnsi" w:cstheme="majorHAnsi"/>
          <w:i/>
          <w:sz w:val="32"/>
          <w:szCs w:val="32"/>
        </w:rPr>
        <w:t>Desktop Computer</w:t>
      </w:r>
    </w:p>
    <w:p w14:paraId="68B13C3A" w14:textId="0DA868C8" w:rsidR="007E7D7C" w:rsidRPr="00317FAA" w:rsidRDefault="007E7D7C" w:rsidP="00D11267">
      <w:pPr>
        <w:numPr>
          <w:ilvl w:val="0"/>
          <w:numId w:val="1"/>
        </w:numPr>
        <w:rPr>
          <w:rFonts w:asciiTheme="majorHAnsi" w:hAnsiTheme="majorHAnsi" w:cstheme="majorHAnsi"/>
        </w:rPr>
      </w:pPr>
      <w:r w:rsidRPr="00317FAA">
        <w:rPr>
          <w:rFonts w:asciiTheme="majorHAnsi" w:hAnsiTheme="majorHAnsi" w:cstheme="majorHAnsi"/>
        </w:rPr>
        <w:t>Windows 10 PC with WiFi</w:t>
      </w:r>
    </w:p>
    <w:p w14:paraId="10C88837" w14:textId="30E976D8" w:rsidR="007E7D7C" w:rsidRPr="00317FAA" w:rsidRDefault="007E7D7C" w:rsidP="00D11267">
      <w:pPr>
        <w:numPr>
          <w:ilvl w:val="0"/>
          <w:numId w:val="1"/>
        </w:numPr>
        <w:rPr>
          <w:rFonts w:asciiTheme="majorHAnsi" w:hAnsiTheme="majorHAnsi" w:cstheme="majorHAnsi"/>
        </w:rPr>
      </w:pPr>
      <w:r w:rsidRPr="00317FAA">
        <w:rPr>
          <w:rFonts w:asciiTheme="majorHAnsi" w:hAnsiTheme="majorHAnsi" w:cstheme="majorHAnsi"/>
        </w:rPr>
        <w:t>Matlab 2017b or later version</w:t>
      </w:r>
    </w:p>
    <w:p w14:paraId="07811650" w14:textId="02118CA1" w:rsidR="007E7D7C" w:rsidRPr="00317FAA" w:rsidRDefault="007E7D7C" w:rsidP="00D11267">
      <w:pPr>
        <w:numPr>
          <w:ilvl w:val="0"/>
          <w:numId w:val="1"/>
        </w:numPr>
        <w:rPr>
          <w:rFonts w:asciiTheme="majorHAnsi" w:hAnsiTheme="majorHAnsi" w:cstheme="majorHAnsi"/>
        </w:rPr>
      </w:pPr>
      <w:r w:rsidRPr="00317FAA">
        <w:rPr>
          <w:rFonts w:asciiTheme="majorHAnsi" w:hAnsiTheme="majorHAnsi" w:cstheme="majorHAnsi"/>
        </w:rPr>
        <w:t>ToneControl software (see installation folder)</w:t>
      </w:r>
    </w:p>
    <w:p w14:paraId="1C545A27" w14:textId="548A168D" w:rsidR="007E7D7C" w:rsidRPr="00317FAA" w:rsidRDefault="008632FB" w:rsidP="007E7D7C">
      <w:pPr>
        <w:numPr>
          <w:ilvl w:val="0"/>
          <w:numId w:val="1"/>
        </w:numPr>
        <w:rPr>
          <w:rFonts w:asciiTheme="majorHAnsi" w:hAnsiTheme="majorHAnsi" w:cstheme="majorHAnsi"/>
        </w:rPr>
      </w:pPr>
      <w:hyperlink r:id="rId19" w:history="1">
        <w:r w:rsidR="007E7D7C" w:rsidRPr="00317FAA">
          <w:rPr>
            <w:rStyle w:val="Hyperlink"/>
            <w:rFonts w:asciiTheme="majorHAnsi" w:hAnsiTheme="majorHAnsi" w:cstheme="majorHAnsi"/>
            <w:color w:val="auto"/>
          </w:rPr>
          <w:t>WiFi router</w:t>
        </w:r>
      </w:hyperlink>
    </w:p>
    <w:p w14:paraId="005B8BB3" w14:textId="77777777" w:rsidR="007E7D7C" w:rsidRPr="00317FAA" w:rsidRDefault="007E7D7C" w:rsidP="007E7D7C">
      <w:pPr>
        <w:ind w:left="720"/>
        <w:rPr>
          <w:rFonts w:asciiTheme="majorHAnsi" w:hAnsiTheme="majorHAnsi" w:cstheme="majorHAnsi"/>
        </w:rPr>
      </w:pPr>
    </w:p>
    <w:p w14:paraId="76594953" w14:textId="29AA832B"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Central Control Unit</w:t>
      </w:r>
      <w:r w:rsidR="007E7D7C" w:rsidRPr="00317FAA">
        <w:rPr>
          <w:rFonts w:asciiTheme="majorHAnsi" w:hAnsiTheme="majorHAnsi" w:cstheme="majorHAnsi"/>
          <w:i/>
          <w:sz w:val="32"/>
          <w:szCs w:val="32"/>
        </w:rPr>
        <w:t xml:space="preserve"> (CCU)</w:t>
      </w:r>
    </w:p>
    <w:p w14:paraId="5A5EE5D8" w14:textId="5F1F7F81"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3D printed case (see file</w:t>
      </w:r>
      <w:r w:rsidR="00157B2C" w:rsidRPr="00317FAA">
        <w:rPr>
          <w:rFonts w:asciiTheme="majorHAnsi" w:hAnsiTheme="majorHAnsi" w:cstheme="majorHAnsi"/>
        </w:rPr>
        <w:t xml:space="preserve"> CCU_Case.obj</w:t>
      </w:r>
      <w:r w:rsidRPr="00317FAA">
        <w:rPr>
          <w:rFonts w:asciiTheme="majorHAnsi" w:hAnsiTheme="majorHAnsi" w:cstheme="majorHAnsi"/>
        </w:rPr>
        <w:t xml:space="preserve"> in installation folder)</w:t>
      </w:r>
    </w:p>
    <w:p w14:paraId="05A47081" w14:textId="77777777" w:rsidR="00722E71" w:rsidRPr="00317FAA" w:rsidRDefault="00D37034" w:rsidP="00A556C4">
      <w:pPr>
        <w:numPr>
          <w:ilvl w:val="0"/>
          <w:numId w:val="19"/>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"https://www.amazon.com/Raspberry-Pi-RASPBERRYPI3-MODB-1GB-Model-Motherboard/dp/B01CD5VC92/ref=sr_1_3?s=electronics&amp;ie=UTF8&amp;qid=1522336492&amp;sr=1-3&amp;keywords=raspberry+pi+3" </w:instrText>
      </w:r>
      <w:r w:rsidRPr="00317FAA">
        <w:rPr>
          <w:rFonts w:asciiTheme="majorHAnsi" w:hAnsiTheme="majorHAnsi" w:cstheme="majorHAnsi"/>
        </w:rPr>
        <w:fldChar w:fldCharType="separate"/>
      </w:r>
      <w:r w:rsidRPr="00317FAA">
        <w:rPr>
          <w:rFonts w:asciiTheme="majorHAnsi" w:hAnsiTheme="majorHAnsi" w:cstheme="majorHAnsi"/>
          <w:u w:val="single"/>
        </w:rPr>
        <w:t>Raspber</w:t>
      </w:r>
      <w:r w:rsidRPr="00317FAA">
        <w:rPr>
          <w:rFonts w:asciiTheme="majorHAnsi" w:hAnsiTheme="majorHAnsi" w:cstheme="majorHAnsi"/>
          <w:u w:val="single"/>
        </w:rPr>
        <w:t>r</w:t>
      </w:r>
      <w:r w:rsidRPr="00317FAA">
        <w:rPr>
          <w:rFonts w:asciiTheme="majorHAnsi" w:hAnsiTheme="majorHAnsi" w:cstheme="majorHAnsi"/>
          <w:u w:val="single"/>
        </w:rPr>
        <w:t>y Pi 3</w:t>
      </w:r>
    </w:p>
    <w:p w14:paraId="107CC0F6"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fldChar w:fldCharType="end"/>
      </w:r>
      <w:hyperlink r:id="rId20">
        <w:r w:rsidRPr="00317FAA">
          <w:rPr>
            <w:rFonts w:asciiTheme="majorHAnsi" w:hAnsiTheme="majorHAnsi" w:cstheme="majorHAnsi"/>
            <w:u w:val="single"/>
          </w:rPr>
          <w:t>SD ca</w:t>
        </w:r>
        <w:r w:rsidRPr="00317FAA">
          <w:rPr>
            <w:rFonts w:asciiTheme="majorHAnsi" w:hAnsiTheme="majorHAnsi" w:cstheme="majorHAnsi"/>
            <w:u w:val="single"/>
          </w:rPr>
          <w:t>r</w:t>
        </w:r>
        <w:r w:rsidRPr="00317FAA">
          <w:rPr>
            <w:rFonts w:asciiTheme="majorHAnsi" w:hAnsiTheme="majorHAnsi" w:cstheme="majorHAnsi"/>
            <w:u w:val="single"/>
          </w:rPr>
          <w:t>d</w:t>
        </w:r>
      </w:hyperlink>
    </w:p>
    <w:p w14:paraId="1D034468"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21">
        <w:r w:rsidRPr="00317FAA">
          <w:rPr>
            <w:rFonts w:asciiTheme="majorHAnsi" w:hAnsiTheme="majorHAnsi" w:cstheme="majorHAnsi"/>
            <w:u w:val="single"/>
          </w:rPr>
          <w:t>Standal</w:t>
        </w:r>
        <w:r w:rsidRPr="00317FAA">
          <w:rPr>
            <w:rFonts w:asciiTheme="majorHAnsi" w:hAnsiTheme="majorHAnsi" w:cstheme="majorHAnsi"/>
            <w:u w:val="single"/>
          </w:rPr>
          <w:t>o</w:t>
        </w:r>
        <w:r w:rsidRPr="00317FAA">
          <w:rPr>
            <w:rFonts w:asciiTheme="majorHAnsi" w:hAnsiTheme="majorHAnsi" w:cstheme="majorHAnsi"/>
            <w:u w:val="single"/>
          </w:rPr>
          <w:t>ne Momentary Capacitive Touch Sensor Breakout - AT42QT1010</w:t>
        </w:r>
      </w:hyperlink>
    </w:p>
    <w:p w14:paraId="2164159C" w14:textId="2472AA26" w:rsidR="00722E71" w:rsidRPr="00317FAA" w:rsidRDefault="007E7D7C" w:rsidP="00A556C4">
      <w:pPr>
        <w:numPr>
          <w:ilvl w:val="0"/>
          <w:numId w:val="19"/>
        </w:numPr>
        <w:rPr>
          <w:rFonts w:asciiTheme="majorHAnsi" w:hAnsiTheme="majorHAnsi" w:cstheme="majorHAnsi"/>
        </w:rPr>
      </w:pPr>
      <w:r w:rsidRPr="00317FAA">
        <w:rPr>
          <w:rFonts w:asciiTheme="majorHAnsi" w:hAnsiTheme="majorHAnsi" w:cstheme="majorHAnsi"/>
        </w:rPr>
        <w:t>CCU</w:t>
      </w:r>
      <w:r w:rsidR="00D37034" w:rsidRPr="00317FAA">
        <w:rPr>
          <w:rFonts w:asciiTheme="majorHAnsi" w:hAnsiTheme="majorHAnsi" w:cstheme="majorHAnsi"/>
        </w:rPr>
        <w:t xml:space="preserve"> PCB from </w:t>
      </w:r>
      <w:hyperlink r:id="rId22">
        <w:r w:rsidR="00D37034" w:rsidRPr="00317FAA">
          <w:rPr>
            <w:rFonts w:asciiTheme="majorHAnsi" w:hAnsiTheme="majorHAnsi" w:cstheme="majorHAnsi"/>
            <w:u w:val="single"/>
          </w:rPr>
          <w:t>Fritzing</w:t>
        </w:r>
      </w:hyperlink>
      <w:r w:rsidR="00D37034" w:rsidRPr="00317FAA">
        <w:rPr>
          <w:rFonts w:asciiTheme="majorHAnsi" w:hAnsiTheme="majorHAnsi" w:cstheme="majorHAnsi"/>
          <w:u w:val="single"/>
        </w:rPr>
        <w:t xml:space="preserve"> </w:t>
      </w:r>
      <w:r w:rsidR="00D37034" w:rsidRPr="00317FAA">
        <w:rPr>
          <w:rFonts w:asciiTheme="majorHAnsi" w:hAnsiTheme="majorHAnsi" w:cstheme="majorHAnsi"/>
        </w:rPr>
        <w:t xml:space="preserve">(see </w:t>
      </w:r>
      <w:r w:rsidRPr="00317FAA">
        <w:rPr>
          <w:rFonts w:asciiTheme="majorHAnsi" w:hAnsiTheme="majorHAnsi" w:cstheme="majorHAnsi"/>
        </w:rPr>
        <w:t>CCU_PCB.fzz</w:t>
      </w:r>
      <w:r w:rsidR="00D37034" w:rsidRPr="00317FAA">
        <w:rPr>
          <w:rFonts w:asciiTheme="majorHAnsi" w:hAnsiTheme="majorHAnsi" w:cstheme="majorHAnsi"/>
        </w:rPr>
        <w:t xml:space="preserve"> file in installation folder)</w:t>
      </w:r>
    </w:p>
    <w:p w14:paraId="179DD49F" w14:textId="77777777" w:rsidR="00722E71" w:rsidRPr="00317FAA" w:rsidRDefault="008632FB" w:rsidP="00A556C4">
      <w:pPr>
        <w:numPr>
          <w:ilvl w:val="0"/>
          <w:numId w:val="19"/>
        </w:numPr>
        <w:rPr>
          <w:rFonts w:asciiTheme="majorHAnsi" w:hAnsiTheme="majorHAnsi" w:cstheme="majorHAnsi"/>
        </w:rPr>
      </w:pPr>
      <w:hyperlink r:id="rId23">
        <w:r w:rsidR="00D37034" w:rsidRPr="00317FAA">
          <w:rPr>
            <w:rFonts w:asciiTheme="majorHAnsi" w:hAnsiTheme="majorHAnsi" w:cstheme="majorHAnsi"/>
            <w:u w:val="single"/>
          </w:rPr>
          <w:t>5.5mmx2.1mm 3Pins PCB Mounting Femal</w:t>
        </w:r>
        <w:r w:rsidR="00D37034" w:rsidRPr="00317FAA">
          <w:rPr>
            <w:rFonts w:asciiTheme="majorHAnsi" w:hAnsiTheme="majorHAnsi" w:cstheme="majorHAnsi"/>
            <w:u w:val="single"/>
          </w:rPr>
          <w:t>e</w:t>
        </w:r>
        <w:r w:rsidR="00D37034" w:rsidRPr="00317FAA">
          <w:rPr>
            <w:rFonts w:asciiTheme="majorHAnsi" w:hAnsiTheme="majorHAnsi" w:cstheme="majorHAnsi"/>
            <w:u w:val="single"/>
          </w:rPr>
          <w:t xml:space="preserve"> DC Power Jack</w:t>
        </w:r>
      </w:hyperlink>
    </w:p>
    <w:p w14:paraId="1CF28E2A"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7x </w:t>
      </w:r>
      <w:hyperlink r:id="rId24">
        <w:r w:rsidRPr="00317FAA">
          <w:rPr>
            <w:rFonts w:asciiTheme="majorHAnsi" w:hAnsiTheme="majorHAnsi" w:cstheme="majorHAnsi"/>
            <w:u w:val="single"/>
          </w:rPr>
          <w:t>3 Pin PCB Mount Fe</w:t>
        </w:r>
        <w:r w:rsidRPr="00317FAA">
          <w:rPr>
            <w:rFonts w:asciiTheme="majorHAnsi" w:hAnsiTheme="majorHAnsi" w:cstheme="majorHAnsi"/>
            <w:u w:val="single"/>
          </w:rPr>
          <w:t>m</w:t>
        </w:r>
        <w:r w:rsidRPr="00317FAA">
          <w:rPr>
            <w:rFonts w:asciiTheme="majorHAnsi" w:hAnsiTheme="majorHAnsi" w:cstheme="majorHAnsi"/>
            <w:u w:val="single"/>
          </w:rPr>
          <w:t>ale 3.5mm Stereo Jack Socket Connector</w:t>
        </w:r>
      </w:hyperlink>
    </w:p>
    <w:p w14:paraId="20448FCA"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OPTIONAL: 2x Resistors (various ohms for digital output)</w:t>
      </w:r>
    </w:p>
    <w:p w14:paraId="014D0A82"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1x </w:t>
      </w:r>
      <w:hyperlink r:id="rId25">
        <w:r w:rsidRPr="00317FAA">
          <w:rPr>
            <w:rFonts w:asciiTheme="majorHAnsi" w:hAnsiTheme="majorHAnsi" w:cstheme="majorHAnsi"/>
            <w:u w:val="single"/>
          </w:rPr>
          <w:t>4.7 uF Ca</w:t>
        </w:r>
        <w:r w:rsidRPr="00317FAA">
          <w:rPr>
            <w:rFonts w:asciiTheme="majorHAnsi" w:hAnsiTheme="majorHAnsi" w:cstheme="majorHAnsi"/>
            <w:u w:val="single"/>
          </w:rPr>
          <w:t>p</w:t>
        </w:r>
        <w:r w:rsidRPr="00317FAA">
          <w:rPr>
            <w:rFonts w:asciiTheme="majorHAnsi" w:hAnsiTheme="majorHAnsi" w:cstheme="majorHAnsi"/>
            <w:u w:val="single"/>
          </w:rPr>
          <w:t>acitors</w:t>
        </w:r>
      </w:hyperlink>
    </w:p>
    <w:p w14:paraId="0398D3B4"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26">
        <w:r w:rsidRPr="00317FAA">
          <w:rPr>
            <w:rFonts w:asciiTheme="majorHAnsi" w:hAnsiTheme="majorHAnsi" w:cstheme="majorHAnsi"/>
            <w:u w:val="single"/>
          </w:rPr>
          <w:t>22 uF Capaci</w:t>
        </w:r>
        <w:r w:rsidRPr="00317FAA">
          <w:rPr>
            <w:rFonts w:asciiTheme="majorHAnsi" w:hAnsiTheme="majorHAnsi" w:cstheme="majorHAnsi"/>
            <w:u w:val="single"/>
          </w:rPr>
          <w:t>t</w:t>
        </w:r>
        <w:r w:rsidRPr="00317FAA">
          <w:rPr>
            <w:rFonts w:asciiTheme="majorHAnsi" w:hAnsiTheme="majorHAnsi" w:cstheme="majorHAnsi"/>
            <w:u w:val="single"/>
          </w:rPr>
          <w:t>ors</w:t>
        </w:r>
      </w:hyperlink>
    </w:p>
    <w:p w14:paraId="18FE55E5"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lastRenderedPageBreak/>
        <w:t xml:space="preserve">2x </w:t>
      </w:r>
      <w:hyperlink r:id="rId27">
        <w:r w:rsidRPr="00317FAA">
          <w:rPr>
            <w:rFonts w:asciiTheme="majorHAnsi" w:hAnsiTheme="majorHAnsi" w:cstheme="majorHAnsi"/>
            <w:u w:val="single"/>
          </w:rPr>
          <w:t>Omron G5V-2-H1 DC3</w:t>
        </w:r>
        <w:r w:rsidRPr="00317FAA">
          <w:rPr>
            <w:rFonts w:asciiTheme="majorHAnsi" w:hAnsiTheme="majorHAnsi" w:cstheme="majorHAnsi"/>
            <w:u w:val="single"/>
          </w:rPr>
          <w:t xml:space="preserve"> </w:t>
        </w:r>
        <w:r w:rsidRPr="00317FAA">
          <w:rPr>
            <w:rFonts w:asciiTheme="majorHAnsi" w:hAnsiTheme="majorHAnsi" w:cstheme="majorHAnsi"/>
            <w:u w:val="single"/>
          </w:rPr>
          <w:t>RELAY GENERAL PURPOSE DPDT 1A 3V</w:t>
        </w:r>
      </w:hyperlink>
    </w:p>
    <w:p w14:paraId="7031E553" w14:textId="77777777" w:rsidR="00722E71" w:rsidRPr="00317FAA" w:rsidRDefault="008632FB" w:rsidP="00A556C4">
      <w:pPr>
        <w:numPr>
          <w:ilvl w:val="0"/>
          <w:numId w:val="19"/>
        </w:numPr>
        <w:rPr>
          <w:rFonts w:asciiTheme="majorHAnsi" w:hAnsiTheme="majorHAnsi" w:cstheme="majorHAnsi"/>
        </w:rPr>
      </w:pPr>
      <w:hyperlink r:id="rId28">
        <w:r w:rsidR="00D37034" w:rsidRPr="00317FAA">
          <w:rPr>
            <w:rFonts w:asciiTheme="majorHAnsi" w:hAnsiTheme="majorHAnsi" w:cstheme="majorHAnsi"/>
            <w:u w:val="single"/>
          </w:rPr>
          <w:t>Swit</w:t>
        </w:r>
        <w:r w:rsidR="00D37034" w:rsidRPr="00317FAA">
          <w:rPr>
            <w:rFonts w:asciiTheme="majorHAnsi" w:hAnsiTheme="majorHAnsi" w:cstheme="majorHAnsi"/>
            <w:u w:val="single"/>
          </w:rPr>
          <w:t>c</w:t>
        </w:r>
        <w:r w:rsidR="00D37034" w:rsidRPr="00317FAA">
          <w:rPr>
            <w:rFonts w:asciiTheme="majorHAnsi" w:hAnsiTheme="majorHAnsi" w:cstheme="majorHAnsi"/>
            <w:u w:val="single"/>
          </w:rPr>
          <w:t>h</w:t>
        </w:r>
      </w:hyperlink>
    </w:p>
    <w:p w14:paraId="45378563"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1x </w:t>
      </w:r>
      <w:hyperlink r:id="rId29">
        <w:r w:rsidRPr="00317FAA">
          <w:rPr>
            <w:rFonts w:asciiTheme="majorHAnsi" w:hAnsiTheme="majorHAnsi" w:cstheme="majorHAnsi"/>
            <w:u w:val="single"/>
          </w:rPr>
          <w:t xml:space="preserve">VCC 5302H1-5V </w:t>
        </w:r>
        <w:r w:rsidRPr="00317FAA">
          <w:rPr>
            <w:rFonts w:asciiTheme="majorHAnsi" w:hAnsiTheme="majorHAnsi" w:cstheme="majorHAnsi"/>
            <w:u w:val="single"/>
          </w:rPr>
          <w:t>R</w:t>
        </w:r>
        <w:r w:rsidRPr="00317FAA">
          <w:rPr>
            <w:rFonts w:asciiTheme="majorHAnsi" w:hAnsiTheme="majorHAnsi" w:cstheme="majorHAnsi"/>
            <w:u w:val="single"/>
          </w:rPr>
          <w:t>ed PCB LED, T-1 3/4 RA, 8 mcd, Built-In Resistor, 5V, Red Lens</w:t>
        </w:r>
      </w:hyperlink>
    </w:p>
    <w:p w14:paraId="7E050A17" w14:textId="77777777"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rPr>
        <w:t xml:space="preserve">2x </w:t>
      </w:r>
      <w:hyperlink r:id="rId30">
        <w:r w:rsidRPr="00317FAA">
          <w:rPr>
            <w:rFonts w:asciiTheme="majorHAnsi" w:hAnsiTheme="majorHAnsi" w:cstheme="majorHAnsi"/>
            <w:u w:val="single"/>
          </w:rPr>
          <w:t>Break-away 0.1" 36-pin strip male h</w:t>
        </w:r>
        <w:r w:rsidRPr="00317FAA">
          <w:rPr>
            <w:rFonts w:asciiTheme="majorHAnsi" w:hAnsiTheme="majorHAnsi" w:cstheme="majorHAnsi"/>
            <w:u w:val="single"/>
          </w:rPr>
          <w:t>e</w:t>
        </w:r>
        <w:r w:rsidRPr="00317FAA">
          <w:rPr>
            <w:rFonts w:asciiTheme="majorHAnsi" w:hAnsiTheme="majorHAnsi" w:cstheme="majorHAnsi"/>
            <w:u w:val="single"/>
          </w:rPr>
          <w:t>ader (10 pieces)</w:t>
        </w:r>
      </w:hyperlink>
    </w:p>
    <w:p w14:paraId="22612079" w14:textId="77777777" w:rsidR="00722E71" w:rsidRPr="00317FAA" w:rsidRDefault="008632FB" w:rsidP="00A556C4">
      <w:pPr>
        <w:numPr>
          <w:ilvl w:val="0"/>
          <w:numId w:val="19"/>
        </w:numPr>
        <w:rPr>
          <w:rFonts w:asciiTheme="majorHAnsi" w:hAnsiTheme="majorHAnsi" w:cstheme="majorHAnsi"/>
        </w:rPr>
      </w:pPr>
      <w:hyperlink r:id="rId31">
        <w:r w:rsidR="00D37034" w:rsidRPr="00317FAA">
          <w:rPr>
            <w:rFonts w:asciiTheme="majorHAnsi" w:hAnsiTheme="majorHAnsi" w:cstheme="majorHAnsi"/>
            <w:u w:val="single"/>
          </w:rPr>
          <w:t>PREMIUM FEMALE/FEMALE JUMPER WIRES - 20 X 3" (7</w:t>
        </w:r>
        <w:r w:rsidR="00D37034" w:rsidRPr="00317FAA">
          <w:rPr>
            <w:rFonts w:asciiTheme="majorHAnsi" w:hAnsiTheme="majorHAnsi" w:cstheme="majorHAnsi"/>
            <w:u w:val="single"/>
          </w:rPr>
          <w:t>5</w:t>
        </w:r>
        <w:r w:rsidR="00D37034" w:rsidRPr="00317FAA">
          <w:rPr>
            <w:rFonts w:asciiTheme="majorHAnsi" w:hAnsiTheme="majorHAnsi" w:cstheme="majorHAnsi"/>
            <w:u w:val="single"/>
          </w:rPr>
          <w:t>MM)</w:t>
        </w:r>
      </w:hyperlink>
    </w:p>
    <w:p w14:paraId="03278F36" w14:textId="7BD4E285" w:rsidR="00722E71" w:rsidRPr="00317FAA" w:rsidRDefault="008632FB" w:rsidP="00A556C4">
      <w:pPr>
        <w:numPr>
          <w:ilvl w:val="0"/>
          <w:numId w:val="19"/>
        </w:numPr>
        <w:rPr>
          <w:rFonts w:asciiTheme="majorHAnsi" w:hAnsiTheme="majorHAnsi" w:cstheme="majorHAnsi"/>
        </w:rPr>
      </w:pPr>
      <w:hyperlink r:id="rId32">
        <w:r w:rsidR="00D37034" w:rsidRPr="00317FAA">
          <w:rPr>
            <w:rFonts w:asciiTheme="majorHAnsi" w:hAnsiTheme="majorHAnsi" w:cstheme="majorHAnsi"/>
            <w:u w:val="single"/>
          </w:rPr>
          <w:t>FEMALE HEADER SO</w:t>
        </w:r>
        <w:r w:rsidR="00D37034" w:rsidRPr="00317FAA">
          <w:rPr>
            <w:rFonts w:asciiTheme="majorHAnsi" w:hAnsiTheme="majorHAnsi" w:cstheme="majorHAnsi"/>
            <w:u w:val="single"/>
          </w:rPr>
          <w:t>C</w:t>
        </w:r>
        <w:r w:rsidR="00D37034" w:rsidRPr="00317FAA">
          <w:rPr>
            <w:rFonts w:asciiTheme="majorHAnsi" w:hAnsiTheme="majorHAnsi" w:cstheme="majorHAnsi"/>
            <w:u w:val="single"/>
          </w:rPr>
          <w:t>KET 40 PIN</w:t>
        </w:r>
      </w:hyperlink>
    </w:p>
    <w:p w14:paraId="1FADC883" w14:textId="77777777" w:rsidR="00722E71" w:rsidRPr="00317FAA" w:rsidRDefault="008632FB" w:rsidP="00A556C4">
      <w:pPr>
        <w:numPr>
          <w:ilvl w:val="0"/>
          <w:numId w:val="19"/>
        </w:numPr>
        <w:rPr>
          <w:rFonts w:asciiTheme="majorHAnsi" w:hAnsiTheme="majorHAnsi" w:cstheme="majorHAnsi"/>
        </w:rPr>
      </w:pPr>
      <w:hyperlink r:id="rId33">
        <w:r w:rsidR="00D37034" w:rsidRPr="00317FAA">
          <w:rPr>
            <w:rFonts w:asciiTheme="majorHAnsi" w:hAnsiTheme="majorHAnsi" w:cstheme="majorHAnsi"/>
            <w:u w:val="single"/>
          </w:rPr>
          <w:t>BNC conne</w:t>
        </w:r>
        <w:r w:rsidR="00D37034" w:rsidRPr="00317FAA">
          <w:rPr>
            <w:rFonts w:asciiTheme="majorHAnsi" w:hAnsiTheme="majorHAnsi" w:cstheme="majorHAnsi"/>
            <w:u w:val="single"/>
          </w:rPr>
          <w:t>c</w:t>
        </w:r>
        <w:r w:rsidR="00D37034" w:rsidRPr="00317FAA">
          <w:rPr>
            <w:rFonts w:asciiTheme="majorHAnsi" w:hAnsiTheme="majorHAnsi" w:cstheme="majorHAnsi"/>
            <w:u w:val="single"/>
          </w:rPr>
          <w:t>tor</w:t>
        </w:r>
      </w:hyperlink>
    </w:p>
    <w:p w14:paraId="68F1FE6A" w14:textId="36702892" w:rsidR="00722E71" w:rsidRPr="004B1F10" w:rsidRDefault="004B1F10" w:rsidP="00A556C4">
      <w:pPr>
        <w:numPr>
          <w:ilvl w:val="0"/>
          <w:numId w:val="19"/>
        </w:numPr>
        <w:rPr>
          <w:rFonts w:asciiTheme="majorHAnsi" w:hAnsiTheme="majorHAnsi" w:cstheme="majorHAnsi"/>
          <w:rPrChange w:id="1" w:author="PsiDev" w:date="2019-02-01T13:56:00Z">
            <w:rPr>
              <w:rFonts w:asciiTheme="majorHAnsi" w:hAnsiTheme="majorHAnsi" w:cstheme="majorHAnsi"/>
            </w:rPr>
          </w:rPrChange>
        </w:rPr>
      </w:pPr>
      <w:ins w:id="2" w:author="PsiDev" w:date="2019-01-31T17:49:00Z">
        <w:r w:rsidRPr="004B1F10">
          <w:rPr>
            <w:rFonts w:asciiTheme="majorHAnsi" w:hAnsiTheme="majorHAnsi" w:cstheme="majorHAnsi"/>
          </w:rPr>
          <w:t>2</w:t>
        </w:r>
      </w:ins>
      <w:del w:id="3" w:author="PsiDev" w:date="2019-01-31T17:49:00Z">
        <w:r w:rsidR="00D37034" w:rsidRPr="004B1F10" w:rsidDel="004B1F10">
          <w:rPr>
            <w:rFonts w:asciiTheme="majorHAnsi" w:hAnsiTheme="majorHAnsi" w:cstheme="majorHAnsi"/>
            <w:rPrChange w:id="4" w:author="PsiDev" w:date="2019-02-01T13:56:00Z">
              <w:rPr>
                <w:rFonts w:asciiTheme="majorHAnsi" w:hAnsiTheme="majorHAnsi" w:cstheme="majorHAnsi"/>
              </w:rPr>
            </w:rPrChange>
          </w:rPr>
          <w:delText>3</w:delText>
        </w:r>
      </w:del>
      <w:r w:rsidR="00D37034" w:rsidRPr="004B1F10">
        <w:rPr>
          <w:rFonts w:asciiTheme="majorHAnsi" w:hAnsiTheme="majorHAnsi" w:cstheme="majorHAnsi"/>
          <w:rPrChange w:id="5" w:author="PsiDev" w:date="2019-02-01T13:56:00Z">
            <w:rPr>
              <w:rFonts w:asciiTheme="majorHAnsi" w:hAnsiTheme="majorHAnsi" w:cstheme="majorHAnsi"/>
            </w:rPr>
          </w:rPrChange>
        </w:rPr>
        <w:t xml:space="preserve">x </w:t>
      </w:r>
      <w:r w:rsidR="008632FB" w:rsidRPr="004B1F10">
        <w:rPr>
          <w:rPrChange w:id="6" w:author="PsiDev" w:date="2019-02-01T13:56:00Z">
            <w:rPr/>
          </w:rPrChange>
        </w:rPr>
        <w:fldChar w:fldCharType="begin"/>
      </w:r>
      <w:r w:rsidR="008632FB" w:rsidRPr="004B1F10">
        <w:rPr>
          <w:rPrChange w:id="7" w:author="PsiDev" w:date="2019-02-01T13:56:00Z">
            <w:rPr/>
          </w:rPrChange>
        </w:rPr>
        <w:instrText xml:space="preserve"> HYPERLINK "https://www.digikey.com/products/en?keywords=%201N4001-TPMSCT-ND" \h </w:instrText>
      </w:r>
      <w:r w:rsidR="008632FB" w:rsidRPr="004B1F10">
        <w:rPr>
          <w:rPrChange w:id="8" w:author="PsiDev" w:date="2019-02-01T13:56:00Z">
            <w:rPr/>
          </w:rPrChange>
        </w:rPr>
        <w:fldChar w:fldCharType="separate"/>
      </w:r>
      <w:r w:rsidR="00D37034" w:rsidRPr="004B1F10">
        <w:rPr>
          <w:rFonts w:asciiTheme="majorHAnsi" w:hAnsiTheme="majorHAnsi" w:cstheme="majorHAnsi"/>
          <w:u w:val="single"/>
          <w:rPrChange w:id="9" w:author="PsiDev" w:date="2019-02-01T13:56:00Z">
            <w:rPr>
              <w:rFonts w:asciiTheme="majorHAnsi" w:hAnsiTheme="majorHAnsi" w:cstheme="majorHAnsi"/>
              <w:u w:val="single"/>
            </w:rPr>
          </w:rPrChange>
        </w:rPr>
        <w:t>Diode</w:t>
      </w:r>
      <w:r w:rsidR="008632FB" w:rsidRPr="004B1F10">
        <w:rPr>
          <w:rFonts w:asciiTheme="majorHAnsi" w:hAnsiTheme="majorHAnsi" w:cstheme="majorHAnsi"/>
          <w:u w:val="single"/>
          <w:rPrChange w:id="10" w:author="PsiDev" w:date="2019-02-01T13:56:00Z">
            <w:rPr>
              <w:rFonts w:asciiTheme="majorHAnsi" w:hAnsiTheme="majorHAnsi" w:cstheme="majorHAnsi"/>
              <w:u w:val="single"/>
            </w:rPr>
          </w:rPrChange>
        </w:rPr>
        <w:fldChar w:fldCharType="end"/>
      </w:r>
    </w:p>
    <w:p w14:paraId="26BA1B86" w14:textId="3814C643" w:rsidR="00722E71" w:rsidRPr="004B1F10" w:rsidDel="004B1F10" w:rsidRDefault="008632FB" w:rsidP="00A556C4">
      <w:pPr>
        <w:numPr>
          <w:ilvl w:val="0"/>
          <w:numId w:val="19"/>
        </w:numPr>
        <w:rPr>
          <w:del w:id="11" w:author="PsiDev" w:date="2019-02-01T12:46:00Z"/>
          <w:rFonts w:asciiTheme="majorHAnsi" w:hAnsiTheme="majorHAnsi" w:cstheme="majorHAnsi"/>
          <w:highlight w:val="red"/>
          <w:rPrChange w:id="12" w:author="PsiDev" w:date="2019-01-31T17:53:00Z">
            <w:rPr>
              <w:del w:id="13" w:author="PsiDev" w:date="2019-02-01T12:46:00Z"/>
              <w:rFonts w:asciiTheme="majorHAnsi" w:hAnsiTheme="majorHAnsi" w:cstheme="majorHAnsi"/>
            </w:rPr>
          </w:rPrChange>
        </w:rPr>
      </w:pPr>
      <w:del w:id="14" w:author="PsiDev" w:date="2019-02-01T12:46:00Z">
        <w:r w:rsidRPr="004B1F10" w:rsidDel="004B1F10">
          <w:rPr>
            <w:highlight w:val="red"/>
            <w:rPrChange w:id="15" w:author="PsiDev" w:date="2019-01-31T17:53:00Z">
              <w:rPr/>
            </w:rPrChange>
          </w:rPr>
          <w:fldChar w:fldCharType="begin"/>
        </w:r>
        <w:r w:rsidRPr="004B1F10" w:rsidDel="004B1F10">
          <w:rPr>
            <w:highlight w:val="red"/>
            <w:rPrChange w:id="16" w:author="PsiDev" w:date="2019-01-31T17:53:00Z">
              <w:rPr/>
            </w:rPrChange>
          </w:rPr>
          <w:delInstrText xml:space="preserve"> HYPERLINK "https://www.amazon.com/VELCRO-Industrial-Strength-Wide-Black/dp/B00006RSP1/ref=sr_1_1?ie=UTF8&amp;keywords=industrial%20velcro&amp;pebp=1437524309178&amp;perid=01BWNFG7DPDZK50DFNBV&amp;qid=1437524307&amp;s=electronics&amp;sr=1-1" \h </w:delInstrText>
        </w:r>
        <w:r w:rsidRPr="004B1F10" w:rsidDel="004B1F10">
          <w:rPr>
            <w:highlight w:val="red"/>
            <w:rPrChange w:id="17" w:author="PsiDev" w:date="2019-01-31T17:53:00Z">
              <w:rPr/>
            </w:rPrChange>
          </w:rPr>
          <w:fldChar w:fldCharType="separate"/>
        </w:r>
        <w:r w:rsidR="00D37034" w:rsidRPr="004B1F10" w:rsidDel="004B1F10">
          <w:rPr>
            <w:rFonts w:asciiTheme="majorHAnsi" w:hAnsiTheme="majorHAnsi" w:cstheme="majorHAnsi"/>
            <w:highlight w:val="red"/>
            <w:u w:val="single"/>
            <w:rPrChange w:id="18" w:author="PsiDev" w:date="2019-01-31T17:53:00Z">
              <w:rPr>
                <w:rFonts w:asciiTheme="majorHAnsi" w:hAnsiTheme="majorHAnsi" w:cstheme="majorHAnsi"/>
                <w:u w:val="single"/>
              </w:rPr>
            </w:rPrChange>
          </w:rPr>
          <w:delText>Velcr</w:delText>
        </w:r>
        <w:r w:rsidR="00D37034" w:rsidRPr="004B1F10" w:rsidDel="004B1F10">
          <w:rPr>
            <w:rFonts w:asciiTheme="majorHAnsi" w:hAnsiTheme="majorHAnsi" w:cstheme="majorHAnsi"/>
            <w:highlight w:val="red"/>
            <w:u w:val="single"/>
            <w:rPrChange w:id="19" w:author="PsiDev" w:date="2019-01-31T17:53:00Z">
              <w:rPr>
                <w:rFonts w:asciiTheme="majorHAnsi" w:hAnsiTheme="majorHAnsi" w:cstheme="majorHAnsi"/>
                <w:u w:val="single"/>
              </w:rPr>
            </w:rPrChange>
          </w:rPr>
          <w:delText>o</w:delText>
        </w:r>
        <w:r w:rsidRPr="004B1F10" w:rsidDel="004B1F10">
          <w:rPr>
            <w:rFonts w:asciiTheme="majorHAnsi" w:hAnsiTheme="majorHAnsi" w:cstheme="majorHAnsi"/>
            <w:highlight w:val="red"/>
            <w:u w:val="single"/>
            <w:rPrChange w:id="20" w:author="PsiDev" w:date="2019-01-31T17:53:00Z">
              <w:rPr>
                <w:rFonts w:asciiTheme="majorHAnsi" w:hAnsiTheme="majorHAnsi" w:cstheme="majorHAnsi"/>
                <w:u w:val="single"/>
              </w:rPr>
            </w:rPrChange>
          </w:rPr>
          <w:fldChar w:fldCharType="end"/>
        </w:r>
      </w:del>
    </w:p>
    <w:p w14:paraId="4CBEB68D" w14:textId="381B1DEF" w:rsidR="00722E71" w:rsidRPr="00317FAA" w:rsidRDefault="008632FB" w:rsidP="00A556C4">
      <w:pPr>
        <w:numPr>
          <w:ilvl w:val="0"/>
          <w:numId w:val="19"/>
        </w:numPr>
        <w:rPr>
          <w:rFonts w:asciiTheme="majorHAnsi" w:hAnsiTheme="majorHAnsi" w:cstheme="majorHAnsi"/>
        </w:rPr>
      </w:pPr>
      <w:hyperlink r:id="rId34">
        <w:r w:rsidR="00D37034" w:rsidRPr="00317FAA">
          <w:rPr>
            <w:rFonts w:asciiTheme="majorHAnsi" w:hAnsiTheme="majorHAnsi" w:cstheme="majorHAnsi"/>
            <w:u w:val="single"/>
          </w:rPr>
          <w:t>12 V pow</w:t>
        </w:r>
        <w:r w:rsidR="00D37034" w:rsidRPr="00317FAA">
          <w:rPr>
            <w:rFonts w:asciiTheme="majorHAnsi" w:hAnsiTheme="majorHAnsi" w:cstheme="majorHAnsi"/>
            <w:u w:val="single"/>
          </w:rPr>
          <w:t>e</w:t>
        </w:r>
        <w:r w:rsidR="00D37034" w:rsidRPr="00317FAA">
          <w:rPr>
            <w:rFonts w:asciiTheme="majorHAnsi" w:hAnsiTheme="majorHAnsi" w:cstheme="majorHAnsi"/>
            <w:u w:val="single"/>
          </w:rPr>
          <w:t>r w/ splitter</w:t>
        </w:r>
      </w:hyperlink>
      <w:r w:rsidR="0044785B" w:rsidRPr="00317FAA">
        <w:rPr>
          <w:rFonts w:asciiTheme="majorHAnsi" w:hAnsiTheme="majorHAnsi" w:cstheme="majorHAnsi"/>
          <w:u w:val="single"/>
        </w:rPr>
        <w:t xml:space="preserve"> (1 per 4 boxes)</w:t>
      </w:r>
    </w:p>
    <w:p w14:paraId="4B6E1504" w14:textId="6DE152CE" w:rsidR="00722E71" w:rsidRPr="00317FAA" w:rsidRDefault="008632FB" w:rsidP="00A556C4">
      <w:pPr>
        <w:numPr>
          <w:ilvl w:val="0"/>
          <w:numId w:val="19"/>
        </w:numPr>
        <w:rPr>
          <w:rFonts w:asciiTheme="majorHAnsi" w:hAnsiTheme="majorHAnsi" w:cstheme="majorHAnsi"/>
        </w:rPr>
      </w:pPr>
      <w:hyperlink r:id="rId35">
        <w:r w:rsidR="00D37034" w:rsidRPr="00317FAA">
          <w:rPr>
            <w:rFonts w:asciiTheme="majorHAnsi" w:hAnsiTheme="majorHAnsi" w:cstheme="majorHAnsi"/>
            <w:u w:val="single"/>
          </w:rPr>
          <w:t>Power exten</w:t>
        </w:r>
        <w:r w:rsidR="00D37034" w:rsidRPr="00317FAA">
          <w:rPr>
            <w:rFonts w:asciiTheme="majorHAnsi" w:hAnsiTheme="majorHAnsi" w:cstheme="majorHAnsi"/>
            <w:u w:val="single"/>
          </w:rPr>
          <w:t>s</w:t>
        </w:r>
        <w:r w:rsidR="00D37034" w:rsidRPr="00317FAA">
          <w:rPr>
            <w:rFonts w:asciiTheme="majorHAnsi" w:hAnsiTheme="majorHAnsi" w:cstheme="majorHAnsi"/>
            <w:u w:val="single"/>
          </w:rPr>
          <w:t>ion cord</w:t>
        </w:r>
      </w:hyperlink>
    </w:p>
    <w:p w14:paraId="7832969A" w14:textId="67142B10" w:rsidR="0044785B" w:rsidRPr="00317FAA" w:rsidRDefault="008632FB" w:rsidP="00A556C4">
      <w:pPr>
        <w:numPr>
          <w:ilvl w:val="0"/>
          <w:numId w:val="19"/>
        </w:numPr>
        <w:rPr>
          <w:rFonts w:asciiTheme="majorHAnsi" w:hAnsiTheme="majorHAnsi" w:cstheme="majorHAnsi"/>
        </w:rPr>
      </w:pPr>
      <w:hyperlink r:id="rId36" w:history="1">
        <w:r w:rsidR="0044785B" w:rsidRPr="00317FAA">
          <w:rPr>
            <w:rStyle w:val="Hyperlink"/>
            <w:rFonts w:asciiTheme="majorHAnsi" w:hAnsiTheme="majorHAnsi" w:cstheme="majorHAnsi"/>
            <w:color w:val="auto"/>
          </w:rPr>
          <w:t>1’ audio ca</w:t>
        </w:r>
        <w:r w:rsidR="0044785B" w:rsidRPr="00317FAA">
          <w:rPr>
            <w:rStyle w:val="Hyperlink"/>
            <w:rFonts w:asciiTheme="majorHAnsi" w:hAnsiTheme="majorHAnsi" w:cstheme="majorHAnsi"/>
            <w:color w:val="auto"/>
          </w:rPr>
          <w:t>b</w:t>
        </w:r>
        <w:r w:rsidR="0044785B" w:rsidRPr="00317FAA">
          <w:rPr>
            <w:rStyle w:val="Hyperlink"/>
            <w:rFonts w:asciiTheme="majorHAnsi" w:hAnsiTheme="majorHAnsi" w:cstheme="majorHAnsi"/>
            <w:color w:val="auto"/>
          </w:rPr>
          <w:t>le</w:t>
        </w:r>
      </w:hyperlink>
    </w:p>
    <w:p w14:paraId="59291377" w14:textId="1BF17A6F" w:rsidR="00722E71" w:rsidRPr="00317FAA" w:rsidRDefault="0044785B" w:rsidP="00A556C4">
      <w:pPr>
        <w:pStyle w:val="ListParagraph"/>
        <w:numPr>
          <w:ilvl w:val="0"/>
          <w:numId w:val="19"/>
        </w:numPr>
        <w:rPr>
          <w:rFonts w:asciiTheme="majorHAnsi" w:hAnsiTheme="majorHAnsi" w:cstheme="majorHAnsi"/>
          <w:u w:val="single"/>
        </w:rPr>
      </w:pPr>
      <w:r w:rsidRPr="00317FAA">
        <w:rPr>
          <w:rFonts w:asciiTheme="majorHAnsi" w:hAnsiTheme="majorHAnsi" w:cstheme="majorHAnsi"/>
        </w:rPr>
        <w:t xml:space="preserve">2x </w:t>
      </w:r>
      <w:r w:rsidR="00D37034" w:rsidRPr="00317FAA">
        <w:rPr>
          <w:rFonts w:asciiTheme="majorHAnsi" w:hAnsiTheme="majorHAnsi" w:cstheme="majorHAnsi"/>
        </w:rPr>
        <w:fldChar w:fldCharType="begin"/>
      </w:r>
      <w:r w:rsidR="00D37034" w:rsidRPr="00317FAA">
        <w:rPr>
          <w:rFonts w:asciiTheme="majorHAnsi" w:hAnsiTheme="majorHAnsi" w:cstheme="majorHAnsi"/>
        </w:rPr>
        <w:instrText xml:space="preserve"> HYPERLINK "https://www.monoprice.com/product?p_id=18629" </w:instrText>
      </w:r>
      <w:r w:rsidR="00D37034" w:rsidRPr="00317FAA">
        <w:rPr>
          <w:rFonts w:asciiTheme="majorHAnsi" w:hAnsiTheme="majorHAnsi" w:cstheme="majorHAnsi"/>
        </w:rPr>
        <w:fldChar w:fldCharType="separate"/>
      </w:r>
      <w:r w:rsidR="00D37034" w:rsidRPr="00317FAA">
        <w:rPr>
          <w:rFonts w:asciiTheme="majorHAnsi" w:hAnsiTheme="majorHAnsi" w:cstheme="majorHAnsi"/>
          <w:u w:val="single"/>
        </w:rPr>
        <w:t>3’ audio cab</w:t>
      </w:r>
      <w:r w:rsidR="00D37034" w:rsidRPr="00317FAA">
        <w:rPr>
          <w:rFonts w:asciiTheme="majorHAnsi" w:hAnsiTheme="majorHAnsi" w:cstheme="majorHAnsi"/>
          <w:u w:val="single"/>
        </w:rPr>
        <w:t>l</w:t>
      </w:r>
      <w:r w:rsidR="00D37034" w:rsidRPr="00317FAA">
        <w:rPr>
          <w:rFonts w:asciiTheme="majorHAnsi" w:hAnsiTheme="majorHAnsi" w:cstheme="majorHAnsi"/>
          <w:u w:val="single"/>
        </w:rPr>
        <w:t>e</w:t>
      </w:r>
    </w:p>
    <w:p w14:paraId="17DCB458" w14:textId="2EFCDC69" w:rsidR="00722E71" w:rsidRPr="00317FAA" w:rsidRDefault="00D37034" w:rsidP="00A556C4">
      <w:pPr>
        <w:numPr>
          <w:ilvl w:val="0"/>
          <w:numId w:val="19"/>
        </w:numPr>
        <w:rPr>
          <w:rFonts w:asciiTheme="majorHAnsi" w:hAnsiTheme="majorHAnsi" w:cstheme="majorHAnsi"/>
        </w:rPr>
      </w:pPr>
      <w:r w:rsidRPr="00317FAA">
        <w:rPr>
          <w:rFonts w:asciiTheme="majorHAnsi" w:hAnsiTheme="majorHAnsi" w:cstheme="majorHAnsi"/>
          <w:u w:val="single"/>
        </w:rPr>
        <w:t>12’ audio cab</w:t>
      </w:r>
      <w:r w:rsidRPr="00317FAA">
        <w:rPr>
          <w:rFonts w:asciiTheme="majorHAnsi" w:hAnsiTheme="majorHAnsi" w:cstheme="majorHAnsi"/>
          <w:u w:val="single"/>
        </w:rPr>
        <w:t>l</w:t>
      </w:r>
      <w:r w:rsidRPr="00317FAA">
        <w:rPr>
          <w:rFonts w:asciiTheme="majorHAnsi" w:hAnsiTheme="majorHAnsi" w:cstheme="majorHAnsi"/>
          <w:u w:val="single"/>
        </w:rPr>
        <w:t>e</w:t>
      </w:r>
      <w:r w:rsidRPr="00317FAA">
        <w:rPr>
          <w:rFonts w:asciiTheme="majorHAnsi" w:hAnsiTheme="majorHAnsi" w:cstheme="majorHAnsi"/>
        </w:rPr>
        <w:fldChar w:fldCharType="end"/>
      </w:r>
    </w:p>
    <w:p w14:paraId="08FF4DF8" w14:textId="0272D58C" w:rsidR="00722E71" w:rsidRPr="004B1F10" w:rsidRDefault="008632FB" w:rsidP="00A556C4">
      <w:pPr>
        <w:numPr>
          <w:ilvl w:val="0"/>
          <w:numId w:val="19"/>
        </w:numPr>
        <w:rPr>
          <w:ins w:id="21" w:author="PsiDev" w:date="2019-02-01T14:05:00Z"/>
          <w:rFonts w:asciiTheme="majorHAnsi" w:hAnsiTheme="majorHAnsi" w:cstheme="majorHAnsi"/>
          <w:rPrChange w:id="22" w:author="PsiDev" w:date="2019-02-01T14:05:00Z">
            <w:rPr>
              <w:ins w:id="23" w:author="PsiDev" w:date="2019-02-01T14:05:00Z"/>
              <w:rFonts w:asciiTheme="majorHAnsi" w:hAnsiTheme="majorHAnsi" w:cstheme="majorHAnsi"/>
              <w:u w:val="single"/>
            </w:rPr>
          </w:rPrChange>
        </w:rPr>
      </w:pPr>
      <w:hyperlink r:id="rId37">
        <w:r w:rsidR="00D37034" w:rsidRPr="00317FAA">
          <w:rPr>
            <w:rFonts w:asciiTheme="majorHAnsi" w:hAnsiTheme="majorHAnsi" w:cstheme="majorHAnsi"/>
            <w:u w:val="single"/>
          </w:rPr>
          <w:t>USB ca</w:t>
        </w:r>
        <w:r w:rsidR="00D37034" w:rsidRPr="00317FAA">
          <w:rPr>
            <w:rFonts w:asciiTheme="majorHAnsi" w:hAnsiTheme="majorHAnsi" w:cstheme="majorHAnsi"/>
            <w:u w:val="single"/>
          </w:rPr>
          <w:t>b</w:t>
        </w:r>
        <w:r w:rsidR="00D37034" w:rsidRPr="00317FAA">
          <w:rPr>
            <w:rFonts w:asciiTheme="majorHAnsi" w:hAnsiTheme="majorHAnsi" w:cstheme="majorHAnsi"/>
            <w:u w:val="single"/>
          </w:rPr>
          <w:t>le</w:t>
        </w:r>
      </w:hyperlink>
    </w:p>
    <w:p w14:paraId="0A7702FA" w14:textId="276512C7" w:rsidR="004B1F10" w:rsidRPr="004B1F10" w:rsidRDefault="004B1F10" w:rsidP="004B1F10">
      <w:pPr>
        <w:numPr>
          <w:ilvl w:val="0"/>
          <w:numId w:val="19"/>
        </w:numPr>
        <w:rPr>
          <w:ins w:id="24" w:author="PsiDev" w:date="2019-02-01T14:02:00Z"/>
          <w:rFonts w:asciiTheme="majorHAnsi" w:hAnsiTheme="majorHAnsi" w:cstheme="majorHAnsi"/>
          <w:rPrChange w:id="25" w:author="PsiDev" w:date="2019-02-01T14:05:00Z">
            <w:rPr>
              <w:ins w:id="26" w:author="PsiDev" w:date="2019-02-01T14:02:00Z"/>
              <w:rFonts w:asciiTheme="majorHAnsi" w:hAnsiTheme="majorHAnsi" w:cstheme="majorHAnsi"/>
              <w:u w:val="single"/>
            </w:rPr>
          </w:rPrChange>
        </w:rPr>
      </w:pPr>
      <w:ins w:id="27" w:author="PsiDev" w:date="2019-02-01T14:05:00Z">
        <w:r w:rsidRPr="004B1F10">
          <w:rPr>
            <w:rFonts w:asciiTheme="majorHAnsi" w:hAnsiTheme="majorHAnsi" w:cstheme="majorHAnsi"/>
            <w:rPrChange w:id="28" w:author="PsiDev" w:date="2019-02-01T14:05:00Z">
              <w:rPr>
                <w:rFonts w:asciiTheme="majorHAnsi" w:hAnsiTheme="majorHAnsi" w:cstheme="majorHAnsi"/>
              </w:rPr>
            </w:rPrChange>
          </w:rPr>
          <w:fldChar w:fldCharType="begin"/>
        </w:r>
        <w:r w:rsidRPr="004B1F10">
          <w:rPr>
            <w:rFonts w:asciiTheme="majorHAnsi" w:hAnsiTheme="majorHAnsi" w:cstheme="majorHAnsi"/>
            <w:rPrChange w:id="29" w:author="PsiDev" w:date="2019-02-01T14:05:00Z">
              <w:rPr>
                <w:rFonts w:asciiTheme="majorHAnsi" w:hAnsiTheme="majorHAnsi" w:cstheme="majorHAnsi"/>
              </w:rPr>
            </w:rPrChange>
          </w:rPr>
          <w:instrText xml:space="preserve"> HYPERLINK "https://www.amazon.com/Flujo-External-Headphone-Microphone-Jacks-Compatibility/dp/B078K6TT5F/ref=sr_1_3?ie=UTF8&amp;qid=1549047803&amp;sr=8-3&amp;keywords=flujo+external+usb" </w:instrText>
        </w:r>
        <w:r w:rsidRPr="004B1F10">
          <w:rPr>
            <w:rFonts w:asciiTheme="majorHAnsi" w:hAnsiTheme="majorHAnsi" w:cstheme="majorHAnsi"/>
            <w:rPrChange w:id="30" w:author="PsiDev" w:date="2019-02-01T14:05:00Z">
              <w:rPr>
                <w:rFonts w:asciiTheme="majorHAnsi" w:hAnsiTheme="majorHAnsi" w:cstheme="majorHAnsi"/>
              </w:rPr>
            </w:rPrChange>
          </w:rPr>
        </w:r>
        <w:r w:rsidRPr="004B1F10">
          <w:rPr>
            <w:rFonts w:asciiTheme="majorHAnsi" w:hAnsiTheme="majorHAnsi" w:cstheme="majorHAnsi"/>
            <w:rPrChange w:id="31" w:author="PsiDev" w:date="2019-02-01T14:05:00Z">
              <w:rPr>
                <w:rFonts w:asciiTheme="majorHAnsi" w:hAnsiTheme="majorHAnsi" w:cstheme="majorHAnsi"/>
              </w:rPr>
            </w:rPrChange>
          </w:rPr>
          <w:fldChar w:fldCharType="separate"/>
        </w:r>
        <w:r w:rsidRPr="004B1F10">
          <w:rPr>
            <w:rStyle w:val="Hyperlink"/>
            <w:rFonts w:asciiTheme="majorHAnsi" w:hAnsiTheme="majorHAnsi" w:cstheme="majorHAnsi"/>
            <w:color w:val="auto"/>
            <w:rPrChange w:id="32" w:author="PsiDev" w:date="2019-02-01T14:05:00Z">
              <w:rPr>
                <w:rStyle w:val="Hyperlink"/>
                <w:rFonts w:asciiTheme="majorHAnsi" w:hAnsiTheme="majorHAnsi" w:cstheme="majorHAnsi"/>
              </w:rPr>
            </w:rPrChange>
          </w:rPr>
          <w:t>USB sound card</w:t>
        </w:r>
        <w:r w:rsidRPr="004B1F10">
          <w:rPr>
            <w:rFonts w:asciiTheme="majorHAnsi" w:hAnsiTheme="majorHAnsi" w:cstheme="majorHAnsi"/>
            <w:rPrChange w:id="33" w:author="PsiDev" w:date="2019-02-01T14:05:00Z">
              <w:rPr>
                <w:rFonts w:asciiTheme="majorHAnsi" w:hAnsiTheme="majorHAnsi" w:cstheme="majorHAnsi"/>
              </w:rPr>
            </w:rPrChange>
          </w:rPr>
          <w:fldChar w:fldCharType="end"/>
        </w:r>
      </w:ins>
    </w:p>
    <w:p w14:paraId="455EC6D6" w14:textId="7876F387" w:rsidR="00722E71" w:rsidRPr="00317FAA" w:rsidRDefault="00722E71" w:rsidP="004B1F10">
      <w:pPr>
        <w:pStyle w:val="ListParagraph"/>
        <w:rPr>
          <w:rFonts w:asciiTheme="majorHAnsi" w:hAnsiTheme="majorHAnsi" w:cstheme="majorHAnsi"/>
        </w:rPr>
      </w:pPr>
    </w:p>
    <w:p w14:paraId="5FFECBDE"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Behavioral Interface</w:t>
      </w:r>
    </w:p>
    <w:p w14:paraId="4CDFF278" w14:textId="56AFF18F"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3D printed case (see file</w:t>
      </w:r>
      <w:r w:rsidR="0044785B" w:rsidRPr="00317FAA">
        <w:rPr>
          <w:rFonts w:asciiTheme="majorHAnsi" w:hAnsiTheme="majorHAnsi" w:cstheme="majorHAnsi"/>
        </w:rPr>
        <w:t xml:space="preserve"> BI_Case.obj</w:t>
      </w:r>
      <w:r w:rsidRPr="00317FAA">
        <w:rPr>
          <w:rFonts w:asciiTheme="majorHAnsi" w:hAnsiTheme="majorHAnsi" w:cstheme="majorHAnsi"/>
        </w:rPr>
        <w:t xml:space="preserve"> in installation folder)</w:t>
      </w:r>
    </w:p>
    <w:p w14:paraId="4665B1DF" w14:textId="2BC8A1BF"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 xml:space="preserve">3D printed </w:t>
      </w:r>
      <w:r w:rsidR="0044785B" w:rsidRPr="00317FAA">
        <w:rPr>
          <w:rFonts w:asciiTheme="majorHAnsi" w:hAnsiTheme="majorHAnsi" w:cstheme="majorHAnsi"/>
        </w:rPr>
        <w:t xml:space="preserve">stainless steel </w:t>
      </w:r>
      <w:r w:rsidRPr="00317FAA">
        <w:rPr>
          <w:rFonts w:asciiTheme="majorHAnsi" w:hAnsiTheme="majorHAnsi" w:cstheme="majorHAnsi"/>
        </w:rPr>
        <w:t xml:space="preserve">waterspout (see file </w:t>
      </w:r>
      <w:r w:rsidR="0044785B" w:rsidRPr="00317FAA">
        <w:rPr>
          <w:rFonts w:asciiTheme="majorHAnsi" w:hAnsiTheme="majorHAnsi" w:cstheme="majorHAnsi"/>
        </w:rPr>
        <w:t xml:space="preserve">Waterspout.obj </w:t>
      </w:r>
      <w:r w:rsidRPr="00317FAA">
        <w:rPr>
          <w:rFonts w:asciiTheme="majorHAnsi" w:hAnsiTheme="majorHAnsi" w:cstheme="majorHAnsi"/>
        </w:rPr>
        <w:t>in installation folder)</w:t>
      </w:r>
    </w:p>
    <w:p w14:paraId="46658E67" w14:textId="77777777"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t xml:space="preserve">3x </w:t>
      </w:r>
      <w:hyperlink r:id="rId38">
        <w:r w:rsidRPr="00317FAA">
          <w:rPr>
            <w:rFonts w:asciiTheme="majorHAnsi" w:hAnsiTheme="majorHAnsi" w:cstheme="majorHAnsi"/>
            <w:u w:val="single"/>
          </w:rPr>
          <w:t>3.5mm Stereo Jack Panel Mount Connector</w:t>
        </w:r>
      </w:hyperlink>
    </w:p>
    <w:p w14:paraId="4114EFD1" w14:textId="77777777" w:rsidR="00722E71" w:rsidRPr="00317FAA" w:rsidRDefault="008632FB" w:rsidP="00D11267">
      <w:pPr>
        <w:numPr>
          <w:ilvl w:val="0"/>
          <w:numId w:val="2"/>
        </w:numPr>
        <w:rPr>
          <w:rFonts w:asciiTheme="majorHAnsi" w:hAnsiTheme="majorHAnsi" w:cstheme="majorHAnsi"/>
        </w:rPr>
      </w:pPr>
      <w:hyperlink r:id="rId39">
        <w:r w:rsidR="00D37034" w:rsidRPr="00317FAA">
          <w:rPr>
            <w:rFonts w:asciiTheme="majorHAnsi" w:hAnsiTheme="majorHAnsi" w:cstheme="majorHAnsi"/>
            <w:u w:val="single"/>
          </w:rPr>
          <w:t>Mono 2.5W Class D Audio Amplifier - PAM83</w:t>
        </w:r>
        <w:r w:rsidR="00D37034" w:rsidRPr="00317FAA">
          <w:rPr>
            <w:rFonts w:asciiTheme="majorHAnsi" w:hAnsiTheme="majorHAnsi" w:cstheme="majorHAnsi"/>
            <w:u w:val="single"/>
          </w:rPr>
          <w:t>0</w:t>
        </w:r>
        <w:r w:rsidR="00D37034" w:rsidRPr="00317FAA">
          <w:rPr>
            <w:rFonts w:asciiTheme="majorHAnsi" w:hAnsiTheme="majorHAnsi" w:cstheme="majorHAnsi"/>
            <w:u w:val="single"/>
          </w:rPr>
          <w:t>2</w:t>
        </w:r>
      </w:hyperlink>
    </w:p>
    <w:p w14:paraId="5B40FC11" w14:textId="77777777" w:rsidR="00722E71" w:rsidRPr="00317FAA" w:rsidRDefault="008632FB" w:rsidP="00D11267">
      <w:pPr>
        <w:numPr>
          <w:ilvl w:val="0"/>
          <w:numId w:val="2"/>
        </w:numPr>
        <w:rPr>
          <w:rFonts w:asciiTheme="majorHAnsi" w:hAnsiTheme="majorHAnsi" w:cstheme="majorHAnsi"/>
        </w:rPr>
      </w:pPr>
      <w:hyperlink r:id="rId40">
        <w:r w:rsidR="00D37034" w:rsidRPr="00317FAA">
          <w:rPr>
            <w:rFonts w:asciiTheme="majorHAnsi" w:hAnsiTheme="majorHAnsi" w:cstheme="majorHAnsi"/>
            <w:u w:val="single"/>
          </w:rPr>
          <w:t>PREMIUM FEMALE/FEMALE JUMPER WIRES - 20 X 3" (75MM)</w:t>
        </w:r>
      </w:hyperlink>
    </w:p>
    <w:p w14:paraId="6712FB87" w14:textId="77777777" w:rsidR="00722E71" w:rsidRPr="00317FAA" w:rsidRDefault="00D37034" w:rsidP="00D11267">
      <w:pPr>
        <w:numPr>
          <w:ilvl w:val="0"/>
          <w:numId w:val="2"/>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"https://www.adafruit.com/product/1950" </w:instrText>
      </w:r>
      <w:r w:rsidRPr="00317FAA">
        <w:rPr>
          <w:rFonts w:asciiTheme="majorHAnsi" w:hAnsiTheme="majorHAnsi" w:cstheme="majorHAnsi"/>
        </w:rPr>
        <w:fldChar w:fldCharType="separate"/>
      </w:r>
      <w:r w:rsidRPr="00317FAA">
        <w:rPr>
          <w:rFonts w:asciiTheme="majorHAnsi" w:hAnsiTheme="majorHAnsi" w:cstheme="majorHAnsi"/>
          <w:u w:val="single"/>
        </w:rPr>
        <w:t>PREMIUM FEMALE/FEMALE JUMPER WIRES - 20 X 6" (150M</w:t>
      </w:r>
      <w:r w:rsidRPr="00317FAA">
        <w:rPr>
          <w:rFonts w:asciiTheme="majorHAnsi" w:hAnsiTheme="majorHAnsi" w:cstheme="majorHAnsi"/>
          <w:u w:val="single"/>
        </w:rPr>
        <w:t>M</w:t>
      </w:r>
      <w:r w:rsidRPr="00317FAA">
        <w:rPr>
          <w:rFonts w:asciiTheme="majorHAnsi" w:hAnsiTheme="majorHAnsi" w:cstheme="majorHAnsi"/>
          <w:u w:val="single"/>
        </w:rPr>
        <w:t>)</w:t>
      </w:r>
    </w:p>
    <w:p w14:paraId="5E4864B3" w14:textId="77777777" w:rsidR="00722E71" w:rsidRPr="00317FAA" w:rsidRDefault="00D37034" w:rsidP="00D11267">
      <w:pPr>
        <w:numPr>
          <w:ilvl w:val="0"/>
          <w:numId w:val="2"/>
        </w:numPr>
        <w:rPr>
          <w:rFonts w:asciiTheme="majorHAnsi" w:hAnsiTheme="majorHAnsi" w:cstheme="majorHAnsi"/>
        </w:rPr>
      </w:pPr>
      <w:r w:rsidRPr="00317FAA">
        <w:rPr>
          <w:rFonts w:asciiTheme="majorHAnsi" w:hAnsiTheme="majorHAnsi" w:cstheme="majorHAnsi"/>
        </w:rPr>
        <w:fldChar w:fldCharType="end"/>
      </w:r>
      <w:hyperlink r:id="rId41">
        <w:r w:rsidRPr="00317FAA">
          <w:rPr>
            <w:rFonts w:asciiTheme="majorHAnsi" w:hAnsiTheme="majorHAnsi" w:cstheme="majorHAnsi"/>
            <w:u w:val="single"/>
          </w:rPr>
          <w:t>PUI Audio, Inc. AS02708CO-WR</w:t>
        </w:r>
        <w:r w:rsidRPr="00317FAA">
          <w:rPr>
            <w:rFonts w:asciiTheme="majorHAnsi" w:hAnsiTheme="majorHAnsi" w:cstheme="majorHAnsi"/>
            <w:u w:val="single"/>
          </w:rPr>
          <w:t>-</w:t>
        </w:r>
        <w:r w:rsidRPr="00317FAA">
          <w:rPr>
            <w:rFonts w:asciiTheme="majorHAnsi" w:hAnsiTheme="majorHAnsi" w:cstheme="majorHAnsi"/>
            <w:u w:val="single"/>
          </w:rPr>
          <w:t>R SPEAKER 8OHM 1W 80DB 27X21MM</w:t>
        </w:r>
      </w:hyperlink>
    </w:p>
    <w:p w14:paraId="1A4C0E22" w14:textId="77777777" w:rsidR="00722E71" w:rsidRPr="00317FAA" w:rsidRDefault="008632FB" w:rsidP="00D11267">
      <w:pPr>
        <w:numPr>
          <w:ilvl w:val="0"/>
          <w:numId w:val="2"/>
        </w:numPr>
        <w:rPr>
          <w:rFonts w:asciiTheme="majorHAnsi" w:hAnsiTheme="majorHAnsi" w:cstheme="majorHAnsi"/>
        </w:rPr>
      </w:pPr>
      <w:hyperlink r:id="rId42">
        <w:r w:rsidR="00D37034" w:rsidRPr="00317FAA">
          <w:rPr>
            <w:rFonts w:asciiTheme="majorHAnsi" w:hAnsiTheme="majorHAnsi" w:cstheme="majorHAnsi"/>
            <w:u w:val="single"/>
          </w:rPr>
          <w:t>8x #4 x 0.5” screw</w:t>
        </w:r>
        <w:r w:rsidR="00D37034" w:rsidRPr="00317FAA">
          <w:rPr>
            <w:rFonts w:asciiTheme="majorHAnsi" w:hAnsiTheme="majorHAnsi" w:cstheme="majorHAnsi"/>
            <w:u w:val="single"/>
          </w:rPr>
          <w:t>s</w:t>
        </w:r>
      </w:hyperlink>
    </w:p>
    <w:p w14:paraId="72C6DF6D" w14:textId="77777777" w:rsidR="00722E71" w:rsidRPr="00317FAA" w:rsidRDefault="008632FB" w:rsidP="00D11267">
      <w:pPr>
        <w:numPr>
          <w:ilvl w:val="0"/>
          <w:numId w:val="2"/>
        </w:numPr>
        <w:rPr>
          <w:rFonts w:asciiTheme="majorHAnsi" w:hAnsiTheme="majorHAnsi" w:cstheme="majorHAnsi"/>
        </w:rPr>
      </w:pPr>
      <w:hyperlink r:id="rId43">
        <w:r w:rsidR="00D37034" w:rsidRPr="00317FAA">
          <w:rPr>
            <w:rFonts w:asciiTheme="majorHAnsi" w:hAnsiTheme="majorHAnsi" w:cstheme="majorHAnsi"/>
            <w:u w:val="single"/>
          </w:rPr>
          <w:t>Sup</w:t>
        </w:r>
        <w:r w:rsidR="00D37034" w:rsidRPr="00317FAA">
          <w:rPr>
            <w:rFonts w:asciiTheme="majorHAnsi" w:hAnsiTheme="majorHAnsi" w:cstheme="majorHAnsi"/>
            <w:u w:val="single"/>
          </w:rPr>
          <w:t>e</w:t>
        </w:r>
        <w:r w:rsidR="00D37034" w:rsidRPr="00317FAA">
          <w:rPr>
            <w:rFonts w:asciiTheme="majorHAnsi" w:hAnsiTheme="majorHAnsi" w:cstheme="majorHAnsi"/>
            <w:u w:val="single"/>
          </w:rPr>
          <w:t>r glue</w:t>
        </w:r>
      </w:hyperlink>
    </w:p>
    <w:p w14:paraId="527657D3" w14:textId="77777777" w:rsidR="00722E71" w:rsidRPr="00317FAA" w:rsidRDefault="00722E71" w:rsidP="00D11267">
      <w:pPr>
        <w:rPr>
          <w:rFonts w:asciiTheme="majorHAnsi" w:hAnsiTheme="majorHAnsi" w:cstheme="majorHAnsi"/>
        </w:rPr>
      </w:pPr>
    </w:p>
    <w:p w14:paraId="211423FA"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Water Delivery</w:t>
      </w:r>
    </w:p>
    <w:p w14:paraId="1CB4FDFF" w14:textId="77777777" w:rsidR="00722E71" w:rsidRPr="00317FAA" w:rsidRDefault="008632FB" w:rsidP="00D11267">
      <w:pPr>
        <w:numPr>
          <w:ilvl w:val="0"/>
          <w:numId w:val="3"/>
        </w:numPr>
        <w:rPr>
          <w:rFonts w:asciiTheme="majorHAnsi" w:hAnsiTheme="majorHAnsi" w:cstheme="majorHAnsi"/>
          <w:u w:val="single"/>
        </w:rPr>
      </w:pPr>
      <w:hyperlink r:id="rId44">
        <w:r w:rsidR="00D37034" w:rsidRPr="00317FAA">
          <w:rPr>
            <w:rFonts w:asciiTheme="majorHAnsi" w:hAnsiTheme="majorHAnsi" w:cstheme="majorHAnsi"/>
            <w:u w:val="single"/>
          </w:rPr>
          <w:t>Solen</w:t>
        </w:r>
        <w:r w:rsidR="00D37034" w:rsidRPr="00317FAA">
          <w:rPr>
            <w:rFonts w:asciiTheme="majorHAnsi" w:hAnsiTheme="majorHAnsi" w:cstheme="majorHAnsi"/>
            <w:u w:val="single"/>
          </w:rPr>
          <w:t>o</w:t>
        </w:r>
        <w:r w:rsidR="00D37034" w:rsidRPr="00317FAA">
          <w:rPr>
            <w:rFonts w:asciiTheme="majorHAnsi" w:hAnsiTheme="majorHAnsi" w:cstheme="majorHAnsi"/>
            <w:u w:val="single"/>
          </w:rPr>
          <w:t>id</w:t>
        </w:r>
      </w:hyperlink>
      <w:r w:rsidR="00D37034" w:rsidRPr="00317FAA">
        <w:rPr>
          <w:rFonts w:asciiTheme="majorHAnsi" w:hAnsiTheme="majorHAnsi" w:cstheme="majorHAnsi"/>
          <w:u w:val="single"/>
        </w:rPr>
        <w:t xml:space="preserve"> valve</w:t>
      </w:r>
    </w:p>
    <w:p w14:paraId="793AF9AB" w14:textId="77777777" w:rsidR="00722E71" w:rsidRPr="00317FAA" w:rsidRDefault="008632FB" w:rsidP="00D11267">
      <w:pPr>
        <w:numPr>
          <w:ilvl w:val="0"/>
          <w:numId w:val="3"/>
        </w:numPr>
        <w:rPr>
          <w:rFonts w:asciiTheme="majorHAnsi" w:hAnsiTheme="majorHAnsi" w:cstheme="majorHAnsi"/>
        </w:rPr>
      </w:pPr>
      <w:hyperlink r:id="rId45">
        <w:r w:rsidR="00D37034" w:rsidRPr="00317FAA">
          <w:rPr>
            <w:rFonts w:asciiTheme="majorHAnsi" w:hAnsiTheme="majorHAnsi" w:cstheme="majorHAnsi"/>
            <w:u w:val="single"/>
          </w:rPr>
          <w:t>Masterflex Tygon E-Food (B-44-4X) tub</w:t>
        </w:r>
        <w:r w:rsidR="00D37034" w:rsidRPr="00317FAA">
          <w:rPr>
            <w:rFonts w:asciiTheme="majorHAnsi" w:hAnsiTheme="majorHAnsi" w:cstheme="majorHAnsi"/>
            <w:u w:val="single"/>
          </w:rPr>
          <w:t>i</w:t>
        </w:r>
        <w:r w:rsidR="00D37034" w:rsidRPr="00317FAA">
          <w:rPr>
            <w:rFonts w:asciiTheme="majorHAnsi" w:hAnsiTheme="majorHAnsi" w:cstheme="majorHAnsi"/>
            <w:u w:val="single"/>
          </w:rPr>
          <w:t>ng, L/S 16, 50 ft.</w:t>
        </w:r>
      </w:hyperlink>
    </w:p>
    <w:p w14:paraId="6688FFBE" w14:textId="77777777" w:rsidR="00722E71" w:rsidRPr="00317FAA" w:rsidRDefault="008632FB" w:rsidP="00D11267">
      <w:pPr>
        <w:numPr>
          <w:ilvl w:val="0"/>
          <w:numId w:val="3"/>
        </w:numPr>
        <w:rPr>
          <w:rFonts w:asciiTheme="majorHAnsi" w:hAnsiTheme="majorHAnsi" w:cstheme="majorHAnsi"/>
        </w:rPr>
      </w:pPr>
      <w:hyperlink r:id="rId46">
        <w:r w:rsidR="00D37034" w:rsidRPr="00317FAA">
          <w:rPr>
            <w:rFonts w:asciiTheme="majorHAnsi" w:hAnsiTheme="majorHAnsi" w:cstheme="majorHAnsi"/>
            <w:u w:val="single"/>
          </w:rPr>
          <w:t>Masterflex Tygon E-Lab (E-3603) Pump Tubing, L/S 24, 50</w:t>
        </w:r>
        <w:r w:rsidR="00D37034" w:rsidRPr="00317FAA">
          <w:rPr>
            <w:rFonts w:asciiTheme="majorHAnsi" w:hAnsiTheme="majorHAnsi" w:cstheme="majorHAnsi"/>
            <w:u w:val="single"/>
          </w:rPr>
          <w:t xml:space="preserve"> </w:t>
        </w:r>
        <w:r w:rsidR="00D37034" w:rsidRPr="00317FAA">
          <w:rPr>
            <w:rFonts w:asciiTheme="majorHAnsi" w:hAnsiTheme="majorHAnsi" w:cstheme="majorHAnsi"/>
            <w:u w:val="single"/>
          </w:rPr>
          <w:t>ft.</w:t>
        </w:r>
      </w:hyperlink>
    </w:p>
    <w:p w14:paraId="1CEC6539" w14:textId="299BC10A" w:rsidR="0044785B" w:rsidRPr="00317FAA" w:rsidRDefault="008632FB" w:rsidP="0044785B">
      <w:pPr>
        <w:numPr>
          <w:ilvl w:val="0"/>
          <w:numId w:val="3"/>
        </w:numPr>
        <w:rPr>
          <w:rFonts w:asciiTheme="majorHAnsi" w:hAnsiTheme="majorHAnsi" w:cstheme="majorHAnsi"/>
        </w:rPr>
      </w:pPr>
      <w:hyperlink r:id="rId47" w:history="1">
        <w:r w:rsidR="0044785B" w:rsidRPr="00317FAA">
          <w:rPr>
            <w:rStyle w:val="Hyperlink"/>
            <w:rFonts w:asciiTheme="majorHAnsi" w:hAnsiTheme="majorHAnsi" w:cstheme="majorHAnsi"/>
            <w:color w:val="auto"/>
          </w:rPr>
          <w:t>GVS Easydrop Flow Regulat</w:t>
        </w:r>
        <w:r w:rsidR="0044785B" w:rsidRPr="00317FAA">
          <w:rPr>
            <w:rStyle w:val="Hyperlink"/>
            <w:rFonts w:asciiTheme="majorHAnsi" w:hAnsiTheme="majorHAnsi" w:cstheme="majorHAnsi"/>
            <w:color w:val="auto"/>
          </w:rPr>
          <w:t>o</w:t>
        </w:r>
        <w:r w:rsidR="0044785B" w:rsidRPr="00317FAA">
          <w:rPr>
            <w:rStyle w:val="Hyperlink"/>
            <w:rFonts w:asciiTheme="majorHAnsi" w:hAnsiTheme="majorHAnsi" w:cstheme="majorHAnsi"/>
            <w:color w:val="auto"/>
          </w:rPr>
          <w:t>r</w:t>
        </w:r>
      </w:hyperlink>
    </w:p>
    <w:p w14:paraId="04ED5168" w14:textId="76FB2CA3" w:rsidR="00722E71" w:rsidRPr="00317FAA" w:rsidRDefault="00D37034" w:rsidP="0044785B">
      <w:pPr>
        <w:numPr>
          <w:ilvl w:val="0"/>
          <w:numId w:val="3"/>
        </w:numPr>
        <w:rPr>
          <w:rFonts w:asciiTheme="majorHAnsi" w:hAnsiTheme="majorHAnsi" w:cstheme="majorHAnsi"/>
        </w:rPr>
      </w:pPr>
      <w:r w:rsidRPr="00317FAA">
        <w:rPr>
          <w:rFonts w:asciiTheme="majorHAnsi" w:hAnsiTheme="majorHAnsi" w:cstheme="majorHAnsi"/>
          <w:u w:val="single"/>
        </w:rPr>
        <w:t xml:space="preserve">Water </w:t>
      </w:r>
      <w:hyperlink r:id="rId48">
        <w:r w:rsidRPr="00317FAA">
          <w:rPr>
            <w:rFonts w:asciiTheme="majorHAnsi" w:hAnsiTheme="majorHAnsi" w:cstheme="majorHAnsi"/>
            <w:u w:val="single"/>
          </w:rPr>
          <w:t>reserv</w:t>
        </w:r>
        <w:r w:rsidRPr="00317FAA">
          <w:rPr>
            <w:rFonts w:asciiTheme="majorHAnsi" w:hAnsiTheme="majorHAnsi" w:cstheme="majorHAnsi"/>
            <w:u w:val="single"/>
          </w:rPr>
          <w:t>o</w:t>
        </w:r>
        <w:r w:rsidRPr="00317FAA">
          <w:rPr>
            <w:rFonts w:asciiTheme="majorHAnsi" w:hAnsiTheme="majorHAnsi" w:cstheme="majorHAnsi"/>
            <w:u w:val="single"/>
          </w:rPr>
          <w:t>ir</w:t>
        </w:r>
      </w:hyperlink>
    </w:p>
    <w:p w14:paraId="1F58ADB8" w14:textId="77777777" w:rsidR="00722E71" w:rsidRPr="00317FAA" w:rsidRDefault="008632FB" w:rsidP="00D11267">
      <w:pPr>
        <w:numPr>
          <w:ilvl w:val="0"/>
          <w:numId w:val="3"/>
        </w:numPr>
        <w:rPr>
          <w:rFonts w:asciiTheme="majorHAnsi" w:hAnsiTheme="majorHAnsi" w:cstheme="majorHAnsi"/>
        </w:rPr>
      </w:pPr>
      <w:hyperlink r:id="rId49">
        <w:r w:rsidR="00D37034" w:rsidRPr="00317FAA">
          <w:rPr>
            <w:rFonts w:asciiTheme="majorHAnsi" w:hAnsiTheme="majorHAnsi" w:cstheme="majorHAnsi"/>
            <w:u w:val="single"/>
          </w:rPr>
          <w:t>5 port manifo</w:t>
        </w:r>
        <w:r w:rsidR="00D37034" w:rsidRPr="00317FAA">
          <w:rPr>
            <w:rFonts w:asciiTheme="majorHAnsi" w:hAnsiTheme="majorHAnsi" w:cstheme="majorHAnsi"/>
            <w:u w:val="single"/>
          </w:rPr>
          <w:t>l</w:t>
        </w:r>
        <w:r w:rsidR="00D37034" w:rsidRPr="00317FAA">
          <w:rPr>
            <w:rFonts w:asciiTheme="majorHAnsi" w:hAnsiTheme="majorHAnsi" w:cstheme="majorHAnsi"/>
            <w:u w:val="single"/>
          </w:rPr>
          <w:t>d</w:t>
        </w:r>
      </w:hyperlink>
    </w:p>
    <w:p w14:paraId="280D2265" w14:textId="77777777" w:rsidR="00722E71" w:rsidRPr="00317FAA" w:rsidRDefault="008632FB" w:rsidP="00D11267">
      <w:pPr>
        <w:numPr>
          <w:ilvl w:val="0"/>
          <w:numId w:val="3"/>
        </w:numPr>
        <w:rPr>
          <w:rFonts w:asciiTheme="majorHAnsi" w:hAnsiTheme="majorHAnsi" w:cstheme="majorHAnsi"/>
        </w:rPr>
      </w:pPr>
      <w:hyperlink r:id="rId50">
        <w:r w:rsidR="00D37034" w:rsidRPr="00317FAA">
          <w:rPr>
            <w:rFonts w:asciiTheme="majorHAnsi" w:hAnsiTheme="majorHAnsi" w:cstheme="majorHAnsi"/>
            <w:u w:val="single"/>
          </w:rPr>
          <w:t>¼” luer lo</w:t>
        </w:r>
        <w:r w:rsidR="00D37034" w:rsidRPr="00317FAA">
          <w:rPr>
            <w:rFonts w:asciiTheme="majorHAnsi" w:hAnsiTheme="majorHAnsi" w:cstheme="majorHAnsi"/>
            <w:u w:val="single"/>
          </w:rPr>
          <w:t>c</w:t>
        </w:r>
        <w:r w:rsidR="00D37034" w:rsidRPr="00317FAA">
          <w:rPr>
            <w:rFonts w:asciiTheme="majorHAnsi" w:hAnsiTheme="majorHAnsi" w:cstheme="majorHAnsi"/>
            <w:u w:val="single"/>
          </w:rPr>
          <w:t>k rin</w:t>
        </w:r>
        <w:r w:rsidR="00D37034" w:rsidRPr="00317FAA">
          <w:rPr>
            <w:rFonts w:asciiTheme="majorHAnsi" w:hAnsiTheme="majorHAnsi" w:cstheme="majorHAnsi"/>
            <w:u w:val="single"/>
          </w:rPr>
          <w:t>g</w:t>
        </w:r>
      </w:hyperlink>
      <w:r w:rsidR="00D37034" w:rsidRPr="00317FAA">
        <w:rPr>
          <w:rFonts w:asciiTheme="majorHAnsi" w:hAnsiTheme="majorHAnsi" w:cstheme="majorHAnsi"/>
          <w:u w:val="single"/>
        </w:rPr>
        <w:t xml:space="preserve"> male</w:t>
      </w:r>
    </w:p>
    <w:p w14:paraId="1AED3929" w14:textId="77777777" w:rsidR="00722E71" w:rsidRPr="00317FAA" w:rsidRDefault="00D37034" w:rsidP="00D11267">
      <w:pPr>
        <w:numPr>
          <w:ilvl w:val="0"/>
          <w:numId w:val="3"/>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"https://www.amazon.com/Cole-Parmer-Male-luer-lock-Nylon/dp/B003NV2T34/ref=sr_1_2?ie=UTF8&amp;qid=1515783055&amp;sr=8-2&amp;keywords=luer+lock+adapter+1%2F4" </w:instrText>
      </w:r>
      <w:r w:rsidRPr="00317FAA">
        <w:rPr>
          <w:rFonts w:asciiTheme="majorHAnsi" w:hAnsiTheme="majorHAnsi" w:cstheme="majorHAnsi"/>
        </w:rPr>
        <w:fldChar w:fldCharType="separate"/>
      </w:r>
      <w:r w:rsidRPr="00317FAA">
        <w:rPr>
          <w:rFonts w:asciiTheme="majorHAnsi" w:hAnsiTheme="majorHAnsi" w:cstheme="majorHAnsi"/>
          <w:u w:val="single"/>
        </w:rPr>
        <w:t>1/8” luer loc</w:t>
      </w:r>
      <w:r w:rsidRPr="00317FAA">
        <w:rPr>
          <w:rFonts w:asciiTheme="majorHAnsi" w:hAnsiTheme="majorHAnsi" w:cstheme="majorHAnsi"/>
          <w:u w:val="single"/>
        </w:rPr>
        <w:t>k</w:t>
      </w:r>
      <w:r w:rsidRPr="00317FAA">
        <w:rPr>
          <w:rFonts w:asciiTheme="majorHAnsi" w:hAnsiTheme="majorHAnsi" w:cstheme="majorHAnsi"/>
          <w:u w:val="single"/>
        </w:rPr>
        <w:t xml:space="preserve"> ring male</w:t>
      </w:r>
    </w:p>
    <w:p w14:paraId="19B6A3C7" w14:textId="77777777" w:rsidR="00722E71" w:rsidRPr="00317FAA" w:rsidRDefault="00D37034" w:rsidP="00D11267">
      <w:pPr>
        <w:numPr>
          <w:ilvl w:val="0"/>
          <w:numId w:val="3"/>
        </w:numPr>
        <w:rPr>
          <w:rFonts w:asciiTheme="majorHAnsi" w:hAnsiTheme="majorHAnsi" w:cstheme="majorHAnsi"/>
        </w:rPr>
      </w:pPr>
      <w:r w:rsidRPr="00317FAA">
        <w:rPr>
          <w:rFonts w:asciiTheme="majorHAnsi" w:hAnsiTheme="majorHAnsi" w:cstheme="majorHAnsi"/>
        </w:rPr>
        <w:fldChar w:fldCharType="end"/>
      </w:r>
      <w:hyperlink r:id="rId51">
        <w:r w:rsidRPr="00317FAA">
          <w:rPr>
            <w:rFonts w:asciiTheme="majorHAnsi" w:hAnsiTheme="majorHAnsi" w:cstheme="majorHAnsi"/>
            <w:u w:val="single"/>
          </w:rPr>
          <w:t>1/8” luer lock ring fem</w:t>
        </w:r>
        <w:r w:rsidRPr="00317FAA">
          <w:rPr>
            <w:rFonts w:asciiTheme="majorHAnsi" w:hAnsiTheme="majorHAnsi" w:cstheme="majorHAnsi"/>
            <w:u w:val="single"/>
          </w:rPr>
          <w:t>a</w:t>
        </w:r>
        <w:r w:rsidRPr="00317FAA">
          <w:rPr>
            <w:rFonts w:asciiTheme="majorHAnsi" w:hAnsiTheme="majorHAnsi" w:cstheme="majorHAnsi"/>
            <w:u w:val="single"/>
          </w:rPr>
          <w:t>le</w:t>
        </w:r>
      </w:hyperlink>
    </w:p>
    <w:p w14:paraId="0EB5C085" w14:textId="77777777" w:rsidR="00722E71" w:rsidRPr="00317FAA" w:rsidRDefault="008632FB" w:rsidP="00D11267">
      <w:pPr>
        <w:numPr>
          <w:ilvl w:val="0"/>
          <w:numId w:val="3"/>
        </w:numPr>
        <w:rPr>
          <w:rFonts w:asciiTheme="majorHAnsi" w:hAnsiTheme="majorHAnsi" w:cstheme="majorHAnsi"/>
        </w:rPr>
      </w:pPr>
      <w:hyperlink r:id="rId52">
        <w:r w:rsidR="00D37034" w:rsidRPr="00317FAA">
          <w:rPr>
            <w:rFonts w:asciiTheme="majorHAnsi" w:hAnsiTheme="majorHAnsi" w:cstheme="majorHAnsi"/>
            <w:u w:val="single"/>
          </w:rPr>
          <w:t>Water purification tab</w:t>
        </w:r>
        <w:r w:rsidR="00D37034" w:rsidRPr="00317FAA">
          <w:rPr>
            <w:rFonts w:asciiTheme="majorHAnsi" w:hAnsiTheme="majorHAnsi" w:cstheme="majorHAnsi"/>
            <w:u w:val="single"/>
          </w:rPr>
          <w:t>l</w:t>
        </w:r>
        <w:r w:rsidR="00D37034" w:rsidRPr="00317FAA">
          <w:rPr>
            <w:rFonts w:asciiTheme="majorHAnsi" w:hAnsiTheme="majorHAnsi" w:cstheme="majorHAnsi"/>
            <w:u w:val="single"/>
          </w:rPr>
          <w:t>ets</w:t>
        </w:r>
      </w:hyperlink>
    </w:p>
    <w:p w14:paraId="6DA75CC5" w14:textId="77777777" w:rsidR="00722E71" w:rsidRPr="00317FAA" w:rsidRDefault="00722E71" w:rsidP="00D11267">
      <w:pPr>
        <w:rPr>
          <w:rFonts w:asciiTheme="majorHAnsi" w:hAnsiTheme="majorHAnsi" w:cstheme="majorHAnsi"/>
        </w:rPr>
      </w:pPr>
    </w:p>
    <w:p w14:paraId="489EE315" w14:textId="77777777" w:rsidR="00722E71" w:rsidRPr="00317FAA" w:rsidRDefault="00D37034" w:rsidP="00D11267">
      <w:pPr>
        <w:rPr>
          <w:rFonts w:asciiTheme="majorHAnsi" w:hAnsiTheme="majorHAnsi" w:cstheme="majorHAnsi"/>
          <w:i/>
          <w:sz w:val="32"/>
          <w:szCs w:val="32"/>
        </w:rPr>
      </w:pPr>
      <w:bookmarkStart w:id="34" w:name="_30j0zll" w:colFirst="0" w:colLast="0"/>
      <w:bookmarkEnd w:id="34"/>
      <w:r w:rsidRPr="00317FAA">
        <w:rPr>
          <w:rFonts w:asciiTheme="majorHAnsi" w:hAnsiTheme="majorHAnsi" w:cstheme="majorHAnsi"/>
          <w:i/>
          <w:sz w:val="32"/>
          <w:szCs w:val="32"/>
        </w:rPr>
        <w:t>Sound Attenuating Box</w:t>
      </w:r>
    </w:p>
    <w:p w14:paraId="127A7DAA" w14:textId="77777777" w:rsidR="00722E71" w:rsidRPr="00317FAA" w:rsidRDefault="00D37034" w:rsidP="00D11267">
      <w:pPr>
        <w:numPr>
          <w:ilvl w:val="0"/>
          <w:numId w:val="5"/>
        </w:numPr>
        <w:rPr>
          <w:rFonts w:asciiTheme="majorHAnsi" w:hAnsiTheme="majorHAnsi" w:cstheme="majorHAnsi"/>
          <w:u w:val="single"/>
        </w:rPr>
      </w:pPr>
      <w:r w:rsidRPr="00317FAA">
        <w:rPr>
          <w:rFonts w:asciiTheme="majorHAnsi" w:hAnsiTheme="majorHAnsi" w:cstheme="majorHAnsi"/>
        </w:rPr>
        <w:fldChar w:fldCharType="begin"/>
      </w:r>
      <w:r w:rsidRPr="00317FAA">
        <w:rPr>
          <w:rFonts w:asciiTheme="majorHAnsi" w:hAnsiTheme="majorHAnsi" w:cstheme="majorHAnsi"/>
        </w:rPr>
        <w:instrText xml:space="preserve"> HYPERLINK "https://www.go-organize.com/craft-storage-solution/craft-cubes/basic-classics/door-organizer-cube-881.html" </w:instrText>
      </w:r>
      <w:r w:rsidRPr="00317FAA">
        <w:rPr>
          <w:rFonts w:asciiTheme="majorHAnsi" w:hAnsiTheme="majorHAnsi" w:cstheme="majorHAnsi"/>
        </w:rPr>
        <w:fldChar w:fldCharType="separate"/>
      </w:r>
      <w:r w:rsidRPr="00317FAA">
        <w:rPr>
          <w:rFonts w:asciiTheme="majorHAnsi" w:hAnsiTheme="majorHAnsi" w:cstheme="majorHAnsi"/>
          <w:u w:val="single"/>
        </w:rPr>
        <w:t>Box</w:t>
      </w:r>
    </w:p>
    <w:p w14:paraId="00339EDB" w14:textId="77777777" w:rsidR="00722E71" w:rsidRPr="00317FAA" w:rsidRDefault="00D37034" w:rsidP="00D11267">
      <w:pPr>
        <w:numPr>
          <w:ilvl w:val="0"/>
          <w:numId w:val="5"/>
        </w:numPr>
        <w:rPr>
          <w:rFonts w:asciiTheme="majorHAnsi" w:hAnsiTheme="majorHAnsi" w:cstheme="majorHAnsi"/>
        </w:rPr>
      </w:pPr>
      <w:r w:rsidRPr="00317FAA">
        <w:rPr>
          <w:rFonts w:asciiTheme="majorHAnsi" w:hAnsiTheme="majorHAnsi" w:cstheme="majorHAnsi"/>
        </w:rPr>
        <w:fldChar w:fldCharType="end"/>
      </w:r>
      <w:r w:rsidRPr="00317FAA">
        <w:rPr>
          <w:rFonts w:asciiTheme="majorHAnsi" w:hAnsiTheme="majorHAnsi" w:cstheme="majorHAnsi"/>
        </w:rPr>
        <w:t xml:space="preserve">2x </w:t>
      </w:r>
      <w:hyperlink r:id="rId53">
        <w:r w:rsidRPr="00317FAA">
          <w:rPr>
            <w:rFonts w:asciiTheme="majorHAnsi" w:hAnsiTheme="majorHAnsi" w:cstheme="majorHAnsi"/>
            <w:u w:val="single"/>
          </w:rPr>
          <w:t>Grommet</w:t>
        </w:r>
      </w:hyperlink>
    </w:p>
    <w:p w14:paraId="5761DE98" w14:textId="77777777" w:rsidR="00722E71" w:rsidRPr="00317FAA" w:rsidRDefault="008632FB" w:rsidP="00D11267">
      <w:pPr>
        <w:numPr>
          <w:ilvl w:val="0"/>
          <w:numId w:val="5"/>
        </w:numPr>
        <w:rPr>
          <w:rFonts w:asciiTheme="majorHAnsi" w:hAnsiTheme="majorHAnsi" w:cstheme="majorHAnsi"/>
        </w:rPr>
      </w:pPr>
      <w:hyperlink r:id="rId54">
        <w:r w:rsidR="00D37034" w:rsidRPr="00317FAA">
          <w:rPr>
            <w:rFonts w:asciiTheme="majorHAnsi" w:hAnsiTheme="majorHAnsi" w:cstheme="majorHAnsi"/>
            <w:u w:val="single"/>
          </w:rPr>
          <w:t>Fan</w:t>
        </w:r>
      </w:hyperlink>
    </w:p>
    <w:p w14:paraId="60A55F69" w14:textId="0FF1A611" w:rsidR="00722E71" w:rsidRPr="00317FAA" w:rsidRDefault="00EC2BA1" w:rsidP="00D11267">
      <w:pPr>
        <w:numPr>
          <w:ilvl w:val="0"/>
          <w:numId w:val="5"/>
        </w:numPr>
        <w:rPr>
          <w:rStyle w:val="Hyperlink"/>
          <w:rFonts w:asciiTheme="majorHAnsi" w:hAnsiTheme="majorHAnsi" w:cstheme="majorHAnsi"/>
          <w:color w:val="auto"/>
        </w:rPr>
      </w:pPr>
      <w:r w:rsidRPr="00317FAA">
        <w:rPr>
          <w:rFonts w:asciiTheme="majorHAnsi" w:hAnsiTheme="majorHAnsi" w:cstheme="majorHAnsi"/>
          <w:u w:val="single"/>
        </w:rPr>
        <w:fldChar w:fldCharType="begin"/>
      </w:r>
      <w:r w:rsidRPr="00317FAA">
        <w:rPr>
          <w:rFonts w:asciiTheme="majorHAnsi" w:hAnsiTheme="majorHAnsi" w:cstheme="majorHAnsi"/>
          <w:u w:val="single"/>
        </w:rPr>
        <w:instrText xml:space="preserve"> HYPERLINK "https://www.amazon.com/HDVDTM-10pack-5-5mm-Pigtail-Female/dp/B00CUKHN0S/ref=pd_sim_421_2?_encoding=UTF8&amp;pd_rd_i=B00CUKHN0S&amp;pd_rd_r=TSQQJV6X0HBPRJFA88VF&amp;pd_rd_w=BDBn4&amp;pd_rd_wg=CH8H7&amp;psc=1&amp;refRID=TSQQJV6X0HBPRJFA88VF" </w:instrText>
      </w:r>
      <w:r w:rsidRPr="00317FAA">
        <w:rPr>
          <w:rFonts w:asciiTheme="majorHAnsi" w:hAnsiTheme="majorHAnsi" w:cstheme="majorHAnsi"/>
          <w:u w:val="single"/>
        </w:rPr>
        <w:fldChar w:fldCharType="separate"/>
      </w:r>
      <w:r w:rsidR="00D37034" w:rsidRPr="00317FAA">
        <w:rPr>
          <w:rStyle w:val="Hyperlink"/>
          <w:rFonts w:asciiTheme="majorHAnsi" w:hAnsiTheme="majorHAnsi" w:cstheme="majorHAnsi"/>
          <w:color w:val="auto"/>
        </w:rPr>
        <w:t>Female power cord</w:t>
      </w:r>
    </w:p>
    <w:p w14:paraId="434A207A" w14:textId="54987437" w:rsidR="00722E71" w:rsidRPr="00317FAA" w:rsidRDefault="00EC2BA1" w:rsidP="00D11267">
      <w:pPr>
        <w:numPr>
          <w:ilvl w:val="0"/>
          <w:numId w:val="5"/>
        </w:numPr>
        <w:rPr>
          <w:rFonts w:asciiTheme="majorHAnsi" w:hAnsiTheme="majorHAnsi" w:cstheme="majorHAnsi"/>
        </w:rPr>
      </w:pPr>
      <w:r w:rsidRPr="00317FAA">
        <w:rPr>
          <w:rFonts w:asciiTheme="majorHAnsi" w:hAnsiTheme="majorHAnsi" w:cstheme="majorHAnsi"/>
          <w:u w:val="single"/>
        </w:rPr>
        <w:lastRenderedPageBreak/>
        <w:fldChar w:fldCharType="end"/>
      </w:r>
      <w:r w:rsidRPr="00317FAA">
        <w:rPr>
          <w:rFonts w:asciiTheme="majorHAnsi" w:hAnsiTheme="majorHAnsi" w:cstheme="majorHAnsi"/>
          <w:u w:val="single"/>
        </w:rPr>
        <w:t xml:space="preserve">2” </w:t>
      </w:r>
      <w:hyperlink r:id="rId55">
        <w:r w:rsidR="00D37034" w:rsidRPr="00317FAA">
          <w:rPr>
            <w:rFonts w:asciiTheme="majorHAnsi" w:hAnsiTheme="majorHAnsi" w:cstheme="majorHAnsi"/>
            <w:u w:val="single"/>
          </w:rPr>
          <w:t xml:space="preserve">PVC </w:t>
        </w:r>
        <w:r w:rsidRPr="00317FAA">
          <w:rPr>
            <w:rFonts w:asciiTheme="majorHAnsi" w:hAnsiTheme="majorHAnsi" w:cstheme="majorHAnsi"/>
            <w:u w:val="single"/>
          </w:rPr>
          <w:t xml:space="preserve">Slip </w:t>
        </w:r>
        <w:r w:rsidR="00D37034" w:rsidRPr="00317FAA">
          <w:rPr>
            <w:rFonts w:asciiTheme="majorHAnsi" w:hAnsiTheme="majorHAnsi" w:cstheme="majorHAnsi"/>
            <w:u w:val="single"/>
          </w:rPr>
          <w:t>Flange</w:t>
        </w:r>
      </w:hyperlink>
    </w:p>
    <w:p w14:paraId="0DCCC04A" w14:textId="0EE9AF62" w:rsidR="00722E71" w:rsidRPr="00317FAA" w:rsidRDefault="00EC2BA1" w:rsidP="00D11267">
      <w:pPr>
        <w:numPr>
          <w:ilvl w:val="0"/>
          <w:numId w:val="5"/>
        </w:numPr>
        <w:rPr>
          <w:rFonts w:asciiTheme="majorHAnsi" w:hAnsiTheme="majorHAnsi" w:cstheme="majorHAnsi"/>
        </w:rPr>
      </w:pPr>
      <w:r w:rsidRPr="00317FAA">
        <w:rPr>
          <w:rFonts w:asciiTheme="majorHAnsi" w:hAnsiTheme="majorHAnsi" w:cstheme="majorHAnsi"/>
          <w:u w:val="single"/>
        </w:rPr>
        <w:t xml:space="preserve">2” </w:t>
      </w:r>
      <w:hyperlink r:id="rId56">
        <w:r w:rsidR="00D37034" w:rsidRPr="00317FAA">
          <w:rPr>
            <w:rFonts w:asciiTheme="majorHAnsi" w:hAnsiTheme="majorHAnsi" w:cstheme="majorHAnsi"/>
            <w:u w:val="single"/>
          </w:rPr>
          <w:t>PVC tube</w:t>
        </w:r>
      </w:hyperlink>
    </w:p>
    <w:p w14:paraId="02F993CE" w14:textId="77777777" w:rsidR="00722E71" w:rsidRPr="00317FAA" w:rsidRDefault="008632FB" w:rsidP="00D11267">
      <w:pPr>
        <w:numPr>
          <w:ilvl w:val="0"/>
          <w:numId w:val="5"/>
        </w:numPr>
        <w:rPr>
          <w:rFonts w:asciiTheme="majorHAnsi" w:hAnsiTheme="majorHAnsi" w:cstheme="majorHAnsi"/>
        </w:rPr>
      </w:pPr>
      <w:hyperlink r:id="rId57">
        <w:r w:rsidR="00D37034" w:rsidRPr="00317FAA">
          <w:rPr>
            <w:rFonts w:asciiTheme="majorHAnsi" w:hAnsiTheme="majorHAnsi" w:cstheme="majorHAnsi"/>
            <w:u w:val="single"/>
          </w:rPr>
          <w:t>Velcro</w:t>
        </w:r>
      </w:hyperlink>
    </w:p>
    <w:p w14:paraId="3BA7ECCD" w14:textId="77777777" w:rsidR="00722E71" w:rsidRPr="00317FAA" w:rsidRDefault="008632FB" w:rsidP="00D11267">
      <w:pPr>
        <w:numPr>
          <w:ilvl w:val="0"/>
          <w:numId w:val="5"/>
        </w:numPr>
        <w:rPr>
          <w:rFonts w:asciiTheme="majorHAnsi" w:hAnsiTheme="majorHAnsi" w:cstheme="majorHAnsi"/>
        </w:rPr>
      </w:pPr>
      <w:hyperlink r:id="rId58">
        <w:r w:rsidR="00D37034" w:rsidRPr="00317FAA">
          <w:rPr>
            <w:rFonts w:asciiTheme="majorHAnsi" w:hAnsiTheme="majorHAnsi" w:cstheme="majorHAnsi"/>
            <w:u w:val="single"/>
          </w:rPr>
          <w:t>Wood glue</w:t>
        </w:r>
      </w:hyperlink>
    </w:p>
    <w:p w14:paraId="34343956" w14:textId="77777777" w:rsidR="00722E71" w:rsidRPr="00317FAA" w:rsidRDefault="008632FB" w:rsidP="00D11267">
      <w:pPr>
        <w:numPr>
          <w:ilvl w:val="0"/>
          <w:numId w:val="5"/>
        </w:numPr>
        <w:rPr>
          <w:rFonts w:asciiTheme="majorHAnsi" w:hAnsiTheme="majorHAnsi" w:cstheme="majorHAnsi"/>
        </w:rPr>
      </w:pPr>
      <w:hyperlink r:id="rId59">
        <w:r w:rsidR="00D37034" w:rsidRPr="00317FAA">
          <w:rPr>
            <w:rFonts w:asciiTheme="majorHAnsi" w:hAnsiTheme="majorHAnsi" w:cstheme="majorHAnsi"/>
            <w:u w:val="single"/>
          </w:rPr>
          <w:t>Super glue</w:t>
        </w:r>
      </w:hyperlink>
    </w:p>
    <w:p w14:paraId="52885FF3" w14:textId="77777777" w:rsidR="00722E71" w:rsidRPr="00317FAA" w:rsidRDefault="008632FB" w:rsidP="00D11267">
      <w:pPr>
        <w:numPr>
          <w:ilvl w:val="0"/>
          <w:numId w:val="5"/>
        </w:numPr>
        <w:rPr>
          <w:rFonts w:asciiTheme="majorHAnsi" w:hAnsiTheme="majorHAnsi" w:cstheme="majorHAnsi"/>
        </w:rPr>
      </w:pPr>
      <w:hyperlink r:id="rId60">
        <w:r w:rsidR="00D37034" w:rsidRPr="00317FAA">
          <w:rPr>
            <w:rFonts w:asciiTheme="majorHAnsi" w:hAnsiTheme="majorHAnsi" w:cstheme="majorHAnsi"/>
            <w:u w:val="single"/>
          </w:rPr>
          <w:t>Hygromet</w:t>
        </w:r>
        <w:r w:rsidR="00D37034" w:rsidRPr="00317FAA">
          <w:rPr>
            <w:rFonts w:asciiTheme="majorHAnsi" w:hAnsiTheme="majorHAnsi" w:cstheme="majorHAnsi"/>
            <w:u w:val="single"/>
          </w:rPr>
          <w:t>e</w:t>
        </w:r>
        <w:r w:rsidR="00D37034" w:rsidRPr="00317FAA">
          <w:rPr>
            <w:rFonts w:asciiTheme="majorHAnsi" w:hAnsiTheme="majorHAnsi" w:cstheme="majorHAnsi"/>
            <w:u w:val="single"/>
          </w:rPr>
          <w:t>r</w:t>
        </w:r>
      </w:hyperlink>
    </w:p>
    <w:p w14:paraId="71230CF0" w14:textId="77777777" w:rsidR="00722E71" w:rsidRPr="00317FAA" w:rsidRDefault="00722E71" w:rsidP="00D11267">
      <w:pPr>
        <w:spacing w:line="360" w:lineRule="auto"/>
        <w:rPr>
          <w:rFonts w:asciiTheme="majorHAnsi" w:hAnsiTheme="majorHAnsi" w:cstheme="majorHAnsi"/>
        </w:rPr>
      </w:pPr>
    </w:p>
    <w:p w14:paraId="68B44D8B" w14:textId="77777777" w:rsidR="00722E71" w:rsidRPr="00317FAA" w:rsidRDefault="00D37034" w:rsidP="00D11267">
      <w:pPr>
        <w:spacing w:line="360" w:lineRule="auto"/>
        <w:rPr>
          <w:rFonts w:asciiTheme="majorHAnsi" w:hAnsiTheme="majorHAnsi" w:cstheme="majorHAnsi"/>
          <w:b/>
          <w:sz w:val="36"/>
          <w:szCs w:val="36"/>
        </w:rPr>
      </w:pPr>
      <w:r w:rsidRPr="00317FAA">
        <w:rPr>
          <w:rFonts w:asciiTheme="majorHAnsi" w:hAnsiTheme="majorHAnsi" w:cstheme="majorHAnsi"/>
          <w:b/>
          <w:sz w:val="36"/>
          <w:szCs w:val="36"/>
        </w:rPr>
        <w:t>Hardware Assembly</w:t>
      </w:r>
    </w:p>
    <w:p w14:paraId="680FBF29"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Central Control Unit</w:t>
      </w:r>
    </w:p>
    <w:p w14:paraId="3F2576CA" w14:textId="77777777" w:rsidR="00722E71" w:rsidRPr="00317FAA" w:rsidRDefault="00722E71" w:rsidP="00D11267">
      <w:pPr>
        <w:spacing w:line="360" w:lineRule="auto"/>
        <w:rPr>
          <w:rFonts w:asciiTheme="majorHAnsi" w:hAnsiTheme="majorHAnsi" w:cstheme="majorHAnsi"/>
        </w:rPr>
      </w:pPr>
    </w:p>
    <w:p w14:paraId="1B4AF6A1" w14:textId="77777777" w:rsidR="00722E71" w:rsidRPr="00317FAA" w:rsidRDefault="00D37034" w:rsidP="00317FAA">
      <w:pPr>
        <w:spacing w:line="360" w:lineRule="auto"/>
        <w:jc w:val="center"/>
        <w:rPr>
          <w:rFonts w:asciiTheme="majorHAnsi" w:hAnsiTheme="majorHAnsi" w:cstheme="majorHAnsi"/>
          <w:sz w:val="36"/>
          <w:szCs w:val="36"/>
        </w:rPr>
      </w:pPr>
      <w:r w:rsidRPr="00317FAA">
        <w:rPr>
          <w:rFonts w:asciiTheme="majorHAnsi" w:hAnsiTheme="majorHAnsi" w:cstheme="majorHAnsi"/>
          <w:noProof/>
        </w:rPr>
        <w:drawing>
          <wp:inline distT="0" distB="0" distL="0" distR="0" wp14:anchorId="2066C010" wp14:editId="0E465F52">
            <wp:extent cx="4038600" cy="2291878"/>
            <wp:effectExtent l="19050" t="19050" r="19050" b="13335"/>
            <wp:docPr id="40" name="imag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rotWithShape="1">
                    <a:blip r:embed="rId61" cstate="print">
                      <a:extLst>
                        <a:ext uri="{28A0092B-C50C-407E-A947-70E740481C1C}">
                          <a14:useLocalDpi xmlns:a14="http://schemas.microsoft.com/office/drawing/2010/main" val="0"/>
                        </a:ext>
                      </a:extLst>
                    </a:blip>
                    <a:srcRect l="-1" t="3461" r="6127" b="10848"/>
                    <a:stretch/>
                  </pic:blipFill>
                  <pic:spPr bwMode="auto">
                    <a:xfrm>
                      <a:off x="0" y="0"/>
                      <a:ext cx="4051614" cy="2299264"/>
                    </a:xfrm>
                    <a:prstGeom prst="rect">
                      <a:avLst/>
                    </a:prstGeom>
                    <a:ln w="254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E450C3"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2FB0D40" w14:textId="068DA12E"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40-pin header socket (Central Control Unit part #1</w:t>
      </w:r>
      <w:r w:rsidRPr="00317FAA">
        <w:rPr>
          <w:rFonts w:asciiTheme="majorHAnsi" w:hAnsiTheme="majorHAnsi" w:cstheme="majorHAnsi"/>
        </w:rPr>
        <w:t>6</w:t>
      </w:r>
      <w:r w:rsidRPr="00317FAA">
        <w:rPr>
          <w:rFonts w:asciiTheme="majorHAnsi" w:hAnsiTheme="majorHAnsi" w:cstheme="majorHAnsi"/>
          <w:color w:val="000000"/>
        </w:rPr>
        <w:t xml:space="preserve">) to the PCB (Central Control Unit #5) with the pins </w:t>
      </w:r>
      <w:r w:rsidR="00317FAA" w:rsidRPr="00317FAA">
        <w:rPr>
          <w:rFonts w:asciiTheme="majorHAnsi" w:hAnsiTheme="majorHAnsi" w:cstheme="majorHAnsi"/>
          <w:color w:val="000000"/>
        </w:rPr>
        <w:t>going</w:t>
      </w:r>
      <w:r w:rsidRPr="00317FAA">
        <w:rPr>
          <w:rFonts w:asciiTheme="majorHAnsi" w:hAnsiTheme="majorHAnsi" w:cstheme="majorHAnsi"/>
          <w:color w:val="000000"/>
        </w:rPr>
        <w:t xml:space="preserve"> upwards and the black plastic connectors beneath the PCB. See the Appendix for a table of Raspberry Pi Pin-outs.</w:t>
      </w:r>
    </w:p>
    <w:p w14:paraId="343823DF" w14:textId="5D92BAD1" w:rsidR="00722E71" w:rsidRPr="00317FAA" w:rsidRDefault="00D37034" w:rsidP="00317FAA">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3D51740B" wp14:editId="44B3C3A8">
            <wp:extent cx="1837592" cy="211015"/>
            <wp:effectExtent l="19050" t="19050" r="19050" b="19050"/>
            <wp:docPr id="43"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2"/>
                    <a:srcRect l="38238" t="4513" r="12713" b="86456"/>
                    <a:stretch>
                      <a:fillRect/>
                    </a:stretch>
                  </pic:blipFill>
                  <pic:spPr>
                    <a:xfrm>
                      <a:off x="0" y="0"/>
                      <a:ext cx="1837592" cy="211015"/>
                    </a:xfrm>
                    <a:prstGeom prst="rect">
                      <a:avLst/>
                    </a:prstGeom>
                    <a:ln w="19050">
                      <a:solidFill>
                        <a:srgbClr val="FF0000"/>
                      </a:solidFill>
                      <a:prstDash val="solid"/>
                    </a:ln>
                  </pic:spPr>
                </pic:pic>
              </a:graphicData>
            </a:graphic>
          </wp:inline>
        </w:drawing>
      </w:r>
    </w:p>
    <w:p w14:paraId="68C4F0C2" w14:textId="77777777" w:rsidR="00722E71" w:rsidRPr="00317FAA" w:rsidRDefault="00D37034" w:rsidP="00317FAA">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670BDB22" wp14:editId="3F65E6B6">
            <wp:extent cx="2582277" cy="1253664"/>
            <wp:effectExtent l="25400" t="25400" r="25400" b="2540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a:stretch>
                      <a:fillRect/>
                    </a:stretch>
                  </pic:blipFill>
                  <pic:spPr>
                    <a:xfrm>
                      <a:off x="0" y="0"/>
                      <a:ext cx="2582277" cy="1253664"/>
                    </a:xfrm>
                    <a:prstGeom prst="rect">
                      <a:avLst/>
                    </a:prstGeom>
                    <a:ln w="25400">
                      <a:solidFill>
                        <a:srgbClr val="000000"/>
                      </a:solidFill>
                      <a:prstDash val="solid"/>
                    </a:ln>
                  </pic:spPr>
                </pic:pic>
              </a:graphicData>
            </a:graphic>
          </wp:inline>
        </w:drawing>
      </w:r>
    </w:p>
    <w:p w14:paraId="66553F01" w14:textId="77777777" w:rsidR="00722E71" w:rsidRPr="00317FAA" w:rsidRDefault="00722E71" w:rsidP="00D11267">
      <w:pPr>
        <w:spacing w:line="360" w:lineRule="auto"/>
        <w:rPr>
          <w:rFonts w:asciiTheme="majorHAnsi" w:hAnsiTheme="majorHAnsi" w:cstheme="majorHAnsi"/>
        </w:rPr>
      </w:pPr>
    </w:p>
    <w:p w14:paraId="6F5F0538" w14:textId="10C7E3B1" w:rsidR="00722E71" w:rsidRDefault="00D37034" w:rsidP="004F4119">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7</w:t>
      </w:r>
      <w:r w:rsidR="00B937F3">
        <w:rPr>
          <w:rFonts w:asciiTheme="majorHAnsi" w:hAnsiTheme="majorHAnsi" w:cstheme="majorHAnsi"/>
          <w:color w:val="000000"/>
        </w:rPr>
        <w:t xml:space="preserve"> 3.5mm</w:t>
      </w:r>
      <w:r w:rsidRPr="00317FAA">
        <w:rPr>
          <w:rFonts w:asciiTheme="majorHAnsi" w:hAnsiTheme="majorHAnsi" w:cstheme="majorHAnsi"/>
          <w:color w:val="000000"/>
        </w:rPr>
        <w:t xml:space="preserve"> stereo jack sockets (Central Control Unit part #7) to the PCB. </w:t>
      </w:r>
    </w:p>
    <w:p w14:paraId="174D2791" w14:textId="3D7213F5" w:rsidR="004F4119" w:rsidRPr="00317FAA" w:rsidRDefault="004F4119" w:rsidP="004F4119">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inline distT="0" distB="0" distL="0" distR="0" wp14:anchorId="5C746975" wp14:editId="78FE83F8">
            <wp:extent cx="3261946" cy="509954"/>
            <wp:effectExtent l="19050" t="19050" r="19050" b="19050"/>
            <wp:docPr id="4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62"/>
                    <a:srcRect l="457" t="66596" r="12477" b="11580"/>
                    <a:stretch>
                      <a:fillRect/>
                    </a:stretch>
                  </pic:blipFill>
                  <pic:spPr>
                    <a:xfrm>
                      <a:off x="0" y="0"/>
                      <a:ext cx="3261946" cy="509954"/>
                    </a:xfrm>
                    <a:prstGeom prst="rect">
                      <a:avLst/>
                    </a:prstGeom>
                    <a:ln w="19050">
                      <a:solidFill>
                        <a:srgbClr val="FF0000"/>
                      </a:solidFill>
                      <a:prstDash val="solid"/>
                    </a:ln>
                  </pic:spPr>
                </pic:pic>
              </a:graphicData>
            </a:graphic>
          </wp:inline>
        </w:drawing>
      </w:r>
    </w:p>
    <w:p w14:paraId="2B5818DA"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6DBE1F10" w14:textId="257FF81A"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Solder the </w:t>
      </w:r>
      <w:ins w:id="35" w:author="PsiDev" w:date="2019-02-01T12:52:00Z">
        <w:r w:rsidR="004B1F10">
          <w:rPr>
            <w:rFonts w:asciiTheme="majorHAnsi" w:hAnsiTheme="majorHAnsi" w:cstheme="majorHAnsi"/>
            <w:color w:val="000000"/>
          </w:rPr>
          <w:t>2</w:t>
        </w:r>
      </w:ins>
      <w:del w:id="36" w:author="PsiDev" w:date="2019-02-01T12:50:00Z">
        <w:r w:rsidRPr="00317FAA" w:rsidDel="004B1F10">
          <w:rPr>
            <w:rFonts w:asciiTheme="majorHAnsi" w:hAnsiTheme="majorHAnsi" w:cstheme="majorHAnsi"/>
            <w:color w:val="000000"/>
          </w:rPr>
          <w:delText>3</w:delText>
        </w:r>
      </w:del>
      <w:r w:rsidRPr="00317FAA">
        <w:rPr>
          <w:rFonts w:asciiTheme="majorHAnsi" w:hAnsiTheme="majorHAnsi" w:cstheme="majorHAnsi"/>
          <w:color w:val="000000"/>
        </w:rPr>
        <w:t xml:space="preserve"> diodes (Central Control Unit part #1</w:t>
      </w:r>
      <w:r w:rsidRPr="00317FAA">
        <w:rPr>
          <w:rFonts w:asciiTheme="majorHAnsi" w:hAnsiTheme="majorHAnsi" w:cstheme="majorHAnsi"/>
        </w:rPr>
        <w:t>8</w:t>
      </w:r>
      <w:r w:rsidRPr="00317FAA">
        <w:rPr>
          <w:rFonts w:asciiTheme="majorHAnsi" w:hAnsiTheme="majorHAnsi" w:cstheme="majorHAnsi"/>
          <w:color w:val="000000"/>
        </w:rPr>
        <w:t>) to the PCB. Make sure that the silver stripe on the diode is on the same side as the stripe in the picture (printed in black in the image, printed in white on the PCB).</w:t>
      </w:r>
    </w:p>
    <w:p w14:paraId="31BA87AC" w14:textId="163DD297" w:rsidR="00722E71" w:rsidRPr="00317FAA" w:rsidRDefault="009B4210"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55168" behindDoc="0" locked="0" layoutInCell="1" hidden="0" allowOverlap="1" wp14:anchorId="74960552" wp14:editId="48EC17F4">
                <wp:simplePos x="0" y="0"/>
                <wp:positionH relativeFrom="margin">
                  <wp:posOffset>2790825</wp:posOffset>
                </wp:positionH>
                <wp:positionV relativeFrom="paragraph">
                  <wp:posOffset>6985</wp:posOffset>
                </wp:positionV>
                <wp:extent cx="847725" cy="208915"/>
                <wp:effectExtent l="0" t="0" r="28575" b="19685"/>
                <wp:wrapNone/>
                <wp:docPr id="2" name="Rectangle 2"/>
                <wp:cNvGraphicFramePr/>
                <a:graphic xmlns:a="http://schemas.openxmlformats.org/drawingml/2006/main">
                  <a:graphicData uri="http://schemas.microsoft.com/office/word/2010/wordprocessingShape">
                    <wps:wsp>
                      <wps:cNvSpPr/>
                      <wps:spPr>
                        <a:xfrm>
                          <a:off x="0" y="0"/>
                          <a:ext cx="847725" cy="208915"/>
                        </a:xfrm>
                        <a:prstGeom prst="rect">
                          <a:avLst/>
                        </a:prstGeom>
                        <a:noFill/>
                        <a:ln w="19050" cap="flat" cmpd="sng">
                          <a:solidFill>
                            <a:srgbClr val="FF0000"/>
                          </a:solidFill>
                          <a:prstDash val="solid"/>
                          <a:miter lim="800000"/>
                          <a:headEnd type="none" w="sm" len="sm"/>
                          <a:tailEnd type="none" w="sm" len="sm"/>
                        </a:ln>
                      </wps:spPr>
                      <wps:txbx>
                        <w:txbxContent>
                          <w:p w14:paraId="1B56BBA7" w14:textId="77777777" w:rsidR="008632FB" w:rsidRDefault="008632FB" w:rsidP="009B4210">
                            <w:pPr>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4960552" id="Rectangle 2" o:spid="_x0000_s1026" style="position:absolute;left:0;text-align:left;margin-left:219.75pt;margin-top:.55pt;width:66.75pt;height:1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" filled="f" strokecolor="red" strokeweight="1.5pt">
                <v:stroke startarrowwidth="narrow" startarrowlength="short" endarrowwidth="narrow" endarrowlength="short"/>
                <v:textbox inset="2.53958mm,2.53958mm,2.53958mm,2.53958mm">
                  <w:txbxContent>
                    <w:p w14:paraId="1B56BBA7" w14:textId="77777777" w:rsidR="008632FB" w:rsidRDefault="008632FB" w:rsidP="009B4210">
                      <w:pPr>
                        <w:jc w:val="center"/>
                        <w:textDirection w:val="btLr"/>
                      </w:pPr>
                    </w:p>
                  </w:txbxContent>
                </v:textbox>
                <w10:wrap anchorx="margin"/>
              </v:rect>
            </w:pict>
          </mc:Fallback>
        </mc:AlternateContent>
      </w:r>
      <w:ins w:id="37" w:author="PsiDev" w:date="2019-02-01T13:01:00Z">
        <w:r w:rsidR="004B1F10" w:rsidRPr="004B1F10">
          <w:rPr>
            <w:rFonts w:asciiTheme="majorHAnsi" w:hAnsiTheme="majorHAnsi" w:cstheme="majorHAnsi"/>
            <w:noProof/>
            <w:color w:val="000000"/>
          </w:rPr>
          <w:drawing>
            <wp:inline distT="0" distB="0" distL="0" distR="0" wp14:anchorId="523ADDA8" wp14:editId="3756453B">
              <wp:extent cx="931026" cy="656705"/>
              <wp:effectExtent l="0" t="0" r="254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4" cstate="print">
                        <a:extLst>
                          <a:ext uri="{28A0092B-C50C-407E-A947-70E740481C1C}">
                            <a14:useLocalDpi xmlns:a14="http://schemas.microsoft.com/office/drawing/2010/main" val="0"/>
                          </a:ext>
                        </a:extLst>
                      </a:blip>
                      <a:srcRect l="37953" t="59427" r="37214" b="12470"/>
                      <a:stretch/>
                    </pic:blipFill>
                    <pic:spPr>
                      <a:xfrm>
                        <a:off x="0" y="0"/>
                        <a:ext cx="931026" cy="656705"/>
                      </a:xfrm>
                      <a:prstGeom prst="rect">
                        <a:avLst/>
                      </a:prstGeom>
                    </pic:spPr>
                  </pic:pic>
                </a:graphicData>
              </a:graphic>
            </wp:inline>
          </w:drawing>
        </w:r>
      </w:ins>
      <w:del w:id="38" w:author="PsiDev" w:date="2019-02-01T13:01:00Z">
        <w:r w:rsidR="00D37034" w:rsidRPr="00317FAA" w:rsidDel="004B1F10">
          <w:rPr>
            <w:rFonts w:asciiTheme="majorHAnsi" w:hAnsiTheme="majorHAnsi" w:cstheme="majorHAnsi"/>
            <w:noProof/>
            <w:color w:val="000000"/>
          </w:rPr>
          <w:drawing>
            <wp:inline distT="0" distB="0" distL="0" distR="0" wp14:anchorId="2E8DFAFF" wp14:editId="5CC4A705">
              <wp:extent cx="1385800" cy="658823"/>
              <wp:effectExtent l="0" t="0" r="0" b="0"/>
              <wp:docPr id="44"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5"/>
                      <a:srcRect l="25692" t="59651" r="37318" b="12154"/>
                      <a:stretch>
                        <a:fillRect/>
                      </a:stretch>
                    </pic:blipFill>
                    <pic:spPr>
                      <a:xfrm>
                        <a:off x="0" y="0"/>
                        <a:ext cx="1385800" cy="658823"/>
                      </a:xfrm>
                      <a:prstGeom prst="rect">
                        <a:avLst/>
                      </a:prstGeom>
                      <a:ln/>
                    </pic:spPr>
                  </pic:pic>
                </a:graphicData>
              </a:graphic>
            </wp:inline>
          </w:drawing>
        </w:r>
      </w:del>
    </w:p>
    <w:p w14:paraId="5BF3A9D3" w14:textId="1BC466DE"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2 resistors (Central Control Unit part #8) to the PCB. If you do not wish to add these to the PCB, strip 2 wires at both ends and solder them into the places that the resistors would have gone.</w:t>
      </w:r>
    </w:p>
    <w:p w14:paraId="2DC6E36A" w14:textId="08D607B2" w:rsidR="00722E71" w:rsidRPr="00317FAA" w:rsidRDefault="009B4210" w:rsidP="009B4210">
      <w:pPr>
        <w:spacing w:line="360" w:lineRule="auto"/>
        <w:ind w:left="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57216" behindDoc="0" locked="0" layoutInCell="1" hidden="0" allowOverlap="1" wp14:anchorId="56DF9AF5" wp14:editId="7A37D0F9">
                <wp:simplePos x="0" y="0"/>
                <wp:positionH relativeFrom="margin">
                  <wp:posOffset>2971800</wp:posOffset>
                </wp:positionH>
                <wp:positionV relativeFrom="paragraph">
                  <wp:posOffset>1355725</wp:posOffset>
                </wp:positionV>
                <wp:extent cx="469900" cy="172085"/>
                <wp:effectExtent l="0" t="0" r="25400" b="18415"/>
                <wp:wrapNone/>
                <wp:docPr id="23" name="Rectangle 23"/>
                <wp:cNvGraphicFramePr/>
                <a:graphic xmlns:a="http://schemas.openxmlformats.org/drawingml/2006/main">
                  <a:graphicData uri="http://schemas.microsoft.com/office/word/2010/wordprocessingShape">
                    <wps:wsp>
                      <wps:cNvSpPr/>
                      <wps:spPr>
                        <a:xfrm>
                          <a:off x="0" y="0"/>
                          <a:ext cx="469900" cy="172085"/>
                        </a:xfrm>
                        <a:prstGeom prst="rect">
                          <a:avLst/>
                        </a:prstGeom>
                        <a:noFill/>
                        <a:ln w="19050" cap="flat" cmpd="sng">
                          <a:solidFill>
                            <a:srgbClr val="FF0000"/>
                          </a:solidFill>
                          <a:prstDash val="solid"/>
                          <a:miter lim="800000"/>
                          <a:headEnd type="none" w="sm" len="sm"/>
                          <a:tailEnd type="none" w="sm" len="sm"/>
                        </a:ln>
                      </wps:spPr>
                      <wps:txbx>
                        <w:txbxContent>
                          <w:p w14:paraId="5F7055C8"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56DF9AF5" id="Rectangle 23" o:spid="_x0000_s1027" style="position:absolute;left:0;text-align:left;margin-left:234pt;margin-top:106.75pt;width:37pt;height:13.55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" filled="f" strokecolor="red" strokeweight="1.5pt">
                <v:stroke startarrowwidth="narrow" startarrowlength="short" endarrowwidth="narrow" endarrowlength="short"/>
                <v:textbox inset="2.53958mm,2.53958mm,2.53958mm,2.53958mm">
                  <w:txbxContent>
                    <w:p w14:paraId="5F7055C8"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56192" behindDoc="0" locked="0" layoutInCell="1" hidden="0" allowOverlap="1" wp14:anchorId="0A649C62" wp14:editId="4D1B6330">
                <wp:simplePos x="0" y="0"/>
                <wp:positionH relativeFrom="margin">
                  <wp:posOffset>3359150</wp:posOffset>
                </wp:positionH>
                <wp:positionV relativeFrom="paragraph">
                  <wp:posOffset>546100</wp:posOffset>
                </wp:positionV>
                <wp:extent cx="469900" cy="172085"/>
                <wp:effectExtent l="0" t="0" r="25400" b="18415"/>
                <wp:wrapNone/>
                <wp:docPr id="12" name="Rectangle 12"/>
                <wp:cNvGraphicFramePr/>
                <a:graphic xmlns:a="http://schemas.openxmlformats.org/drawingml/2006/main">
                  <a:graphicData uri="http://schemas.microsoft.com/office/word/2010/wordprocessingShape">
                    <wps:wsp>
                      <wps:cNvSpPr/>
                      <wps:spPr>
                        <a:xfrm>
                          <a:off x="0" y="0"/>
                          <a:ext cx="469900" cy="172085"/>
                        </a:xfrm>
                        <a:prstGeom prst="rect">
                          <a:avLst/>
                        </a:prstGeom>
                        <a:noFill/>
                        <a:ln w="19050" cap="flat" cmpd="sng">
                          <a:solidFill>
                            <a:srgbClr val="FF0000"/>
                          </a:solidFill>
                          <a:prstDash val="solid"/>
                          <a:miter lim="800000"/>
                          <a:headEnd type="none" w="sm" len="sm"/>
                          <a:tailEnd type="none" w="sm" len="sm"/>
                        </a:ln>
                      </wps:spPr>
                      <wps:txbx>
                        <w:txbxContent>
                          <w:p w14:paraId="15C9FF45"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0A649C62" id="Rectangle 12" o:spid="_x0000_s1028" style="position:absolute;left:0;text-align:left;margin-left:264.5pt;margin-top:43pt;width:37pt;height:13.55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" filled="f" strokecolor="red" strokeweight="1.5pt">
                <v:stroke startarrowwidth="narrow" startarrowlength="short" endarrowwidth="narrow" endarrowlength="short"/>
                <v:textbox inset="2.53958mm,2.53958mm,2.53958mm,2.53958mm">
                  <w:txbxContent>
                    <w:p w14:paraId="15C9FF45" w14:textId="77777777" w:rsidR="008632FB" w:rsidRDefault="008632FB">
                      <w:pPr>
                        <w:textDirection w:val="btLr"/>
                      </w:pPr>
                    </w:p>
                  </w:txbxContent>
                </v:textbox>
                <w10:wrap anchorx="margin"/>
              </v:rect>
            </w:pict>
          </mc:Fallback>
        </mc:AlternateContent>
      </w:r>
      <w:ins w:id="39" w:author="PsiDev" w:date="2019-02-01T13:00:00Z">
        <w:r w:rsidR="004B1F10" w:rsidRPr="004B1F10">
          <w:rPr>
            <w:rFonts w:asciiTheme="majorHAnsi" w:hAnsiTheme="majorHAnsi" w:cstheme="majorHAnsi"/>
            <w:noProof/>
          </w:rPr>
          <w:drawing>
            <wp:inline distT="0" distB="0" distL="0" distR="0" wp14:anchorId="0327E04E" wp14:editId="2BD4BDAB">
              <wp:extent cx="955964" cy="1961805"/>
              <wp:effectExtent l="0" t="0" r="0" b="63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4" cstate="print">
                        <a:extLst>
                          <a:ext uri="{28A0092B-C50C-407E-A947-70E740481C1C}">
                            <a14:useLocalDpi xmlns:a14="http://schemas.microsoft.com/office/drawing/2010/main" val="0"/>
                          </a:ext>
                        </a:extLst>
                      </a:blip>
                      <a:srcRect l="12898" t="4288" r="61604" b="11758"/>
                      <a:stretch/>
                    </pic:blipFill>
                    <pic:spPr>
                      <a:xfrm>
                        <a:off x="0" y="0"/>
                        <a:ext cx="955964" cy="1961805"/>
                      </a:xfrm>
                      <a:prstGeom prst="rect">
                        <a:avLst/>
                      </a:prstGeom>
                    </pic:spPr>
                  </pic:pic>
                </a:graphicData>
              </a:graphic>
            </wp:inline>
          </w:drawing>
        </w:r>
      </w:ins>
      <w:del w:id="40" w:author="PsiDev" w:date="2019-02-01T12:55:00Z">
        <w:r w:rsidR="00D37034" w:rsidRPr="00317FAA" w:rsidDel="004B1F10">
          <w:rPr>
            <w:rFonts w:asciiTheme="majorHAnsi" w:hAnsiTheme="majorHAnsi" w:cstheme="majorHAnsi"/>
            <w:noProof/>
          </w:rPr>
          <w:drawing>
            <wp:inline distT="0" distB="0" distL="0" distR="0" wp14:anchorId="3726FCE3" wp14:editId="15F1FDA6">
              <wp:extent cx="954156" cy="1953749"/>
              <wp:effectExtent l="0" t="0" r="0" b="0"/>
              <wp:docPr id="3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66"/>
                      <a:srcRect l="12958" t="4237" r="61573" b="12155"/>
                      <a:stretch>
                        <a:fillRect/>
                      </a:stretch>
                    </pic:blipFill>
                    <pic:spPr>
                      <a:xfrm>
                        <a:off x="0" y="0"/>
                        <a:ext cx="954156" cy="1953749"/>
                      </a:xfrm>
                      <a:prstGeom prst="rect">
                        <a:avLst/>
                      </a:prstGeom>
                      <a:ln/>
                    </pic:spPr>
                  </pic:pic>
                </a:graphicData>
              </a:graphic>
            </wp:inline>
          </w:drawing>
        </w:r>
      </w:del>
    </w:p>
    <w:p w14:paraId="420F123B"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73B282A" w14:textId="1EE9CD78" w:rsidR="00722E71" w:rsidRPr="00317FAA" w:rsidRDefault="004E6AED" w:rsidP="004E6AED">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noProof/>
          <w:color w:val="000000"/>
        </w:rPr>
        <w:drawing>
          <wp:anchor distT="0" distB="0" distL="114300" distR="114300" simplePos="0" relativeHeight="251654143" behindDoc="1" locked="0" layoutInCell="1" allowOverlap="1" wp14:anchorId="087162E7" wp14:editId="6C889BD9">
            <wp:simplePos x="0" y="0"/>
            <wp:positionH relativeFrom="column">
              <wp:posOffset>2273300</wp:posOffset>
            </wp:positionH>
            <wp:positionV relativeFrom="paragraph">
              <wp:posOffset>566420</wp:posOffset>
            </wp:positionV>
            <wp:extent cx="2305685" cy="857250"/>
            <wp:effectExtent l="0" t="0" r="0" b="0"/>
            <wp:wrapTopAndBottom/>
            <wp:docPr id="4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66" cstate="print">
                      <a:extLst>
                        <a:ext uri="{28A0092B-C50C-407E-A947-70E740481C1C}">
                          <a14:useLocalDpi xmlns:a14="http://schemas.microsoft.com/office/drawing/2010/main" val="0"/>
                        </a:ext>
                      </a:extLst>
                    </a:blip>
                    <a:srcRect l="11745" t="19306" r="26706" b="43994"/>
                    <a:stretch>
                      <a:fillRect/>
                    </a:stretch>
                  </pic:blipFill>
                  <pic:spPr>
                    <a:xfrm>
                      <a:off x="0" y="0"/>
                      <a:ext cx="2305685" cy="857250"/>
                    </a:xfrm>
                    <a:prstGeom prst="rect">
                      <a:avLst/>
                    </a:prstGeom>
                    <a:ln/>
                  </pic:spPr>
                </pic:pic>
              </a:graphicData>
            </a:graphic>
          </wp:anchor>
        </w:drawing>
      </w:r>
      <w:r w:rsidR="009B4210" w:rsidRPr="009B4210">
        <w:rPr>
          <w:rFonts w:asciiTheme="majorHAnsi" w:hAnsiTheme="majorHAnsi" w:cstheme="majorHAnsi"/>
          <w:noProof/>
          <w:color w:val="000000"/>
        </w:rPr>
        <mc:AlternateContent>
          <mc:Choice Requires="wps">
            <w:drawing>
              <wp:anchor distT="45720" distB="45720" distL="114300" distR="114300" simplePos="0" relativeHeight="251684864" behindDoc="1" locked="0" layoutInCell="1" allowOverlap="1" wp14:anchorId="3C4BBC82" wp14:editId="6A083441">
                <wp:simplePos x="0" y="0"/>
                <wp:positionH relativeFrom="column">
                  <wp:posOffset>1562100</wp:posOffset>
                </wp:positionH>
                <wp:positionV relativeFrom="paragraph">
                  <wp:posOffset>586105</wp:posOffset>
                </wp:positionV>
                <wp:extent cx="647700" cy="36258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62585"/>
                        </a:xfrm>
                        <a:prstGeom prst="rect">
                          <a:avLst/>
                        </a:prstGeom>
                        <a:solidFill>
                          <a:srgbClr val="FFFFFF"/>
                        </a:solidFill>
                        <a:ln w="9525">
                          <a:noFill/>
                          <a:miter lim="800000"/>
                          <a:headEnd/>
                          <a:tailEnd/>
                        </a:ln>
                      </wps:spPr>
                      <wps:txbx>
                        <w:txbxContent>
                          <w:p w14:paraId="626B90BE" w14:textId="41007B2C" w:rsidR="008632FB" w:rsidRDefault="008632FB">
                            <w:r>
                              <w:t>4.7uF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BBC82" id="_x0000_t202" coordsize="21600,21600" o:spt="202" path="m,l,21600r21600,l21600,xe">
                <v:stroke joinstyle="miter"/>
                <v:path gradientshapeok="t" o:connecttype="rect"/>
              </v:shapetype>
              <v:shape id="Text Box 2" o:spid="_x0000_s1029" type="#_x0000_t202" style="position:absolute;left:0;text-align:left;margin-left:123pt;margin-top:46.15pt;width:51pt;height:28.5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" stroked="f">
                <v:textbox>
                  <w:txbxContent>
                    <w:p w14:paraId="626B90BE" w14:textId="41007B2C" w:rsidR="008632FB" w:rsidRDefault="008632FB">
                      <w:r>
                        <w:t>4.7uF</w:t>
                      </w:r>
                    </w:p>
                  </w:txbxContent>
                </v:textbox>
              </v:shape>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60288" behindDoc="0" locked="0" layoutInCell="1" hidden="0" allowOverlap="1" wp14:anchorId="6B5381DE" wp14:editId="339E08D8">
                <wp:simplePos x="0" y="0"/>
                <wp:positionH relativeFrom="margin">
                  <wp:posOffset>4025900</wp:posOffset>
                </wp:positionH>
                <wp:positionV relativeFrom="paragraph">
                  <wp:posOffset>1181100</wp:posOffset>
                </wp:positionV>
                <wp:extent cx="502285" cy="263525"/>
                <wp:effectExtent l="0" t="0" r="0" b="0"/>
                <wp:wrapNone/>
                <wp:docPr id="21" name="Rectangle 21"/>
                <wp:cNvGraphicFramePr/>
                <a:graphic xmlns:a="http://schemas.openxmlformats.org/drawingml/2006/main">
                  <a:graphicData uri="http://schemas.microsoft.com/office/word/2010/wordprocessingShape">
                    <wps:wsp>
                      <wps:cNvSpPr/>
                      <wps:spPr>
                        <a:xfrm>
                          <a:off x="0" y="0"/>
                          <a:ext cx="502285" cy="263525"/>
                        </a:xfrm>
                        <a:prstGeom prst="rect">
                          <a:avLst/>
                        </a:prstGeom>
                        <a:noFill/>
                        <a:ln w="19050" cap="flat" cmpd="sng">
                          <a:solidFill>
                            <a:srgbClr val="FF0000"/>
                          </a:solidFill>
                          <a:prstDash val="solid"/>
                          <a:miter lim="800000"/>
                          <a:headEnd type="none" w="sm" len="sm"/>
                          <a:tailEnd type="none" w="sm" len="sm"/>
                        </a:ln>
                      </wps:spPr>
                      <wps:txbx>
                        <w:txbxContent>
                          <w:p w14:paraId="4ECB7DEF"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6B5381DE" id="Rectangle 21" o:spid="_x0000_s1030" style="position:absolute;left:0;text-align:left;margin-left:317pt;margin-top:93pt;width:39.55pt;height:20.7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" filled="f" strokecolor="red" strokeweight="1.5pt">
                <v:stroke startarrowwidth="narrow" startarrowlength="short" endarrowwidth="narrow" endarrowlength="short"/>
                <v:textbox inset="2.53958mm,2.53958mm,2.53958mm,2.53958mm">
                  <w:txbxContent>
                    <w:p w14:paraId="4ECB7DEF" w14:textId="77777777" w:rsidR="008632FB" w:rsidRDefault="008632FB">
                      <w:pPr>
                        <w:textDirection w:val="btLr"/>
                      </w:pPr>
                    </w:p>
                  </w:txbxContent>
                </v:textbox>
                <w10:wrap anchorx="margin"/>
              </v:rect>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61312" behindDoc="0" locked="0" layoutInCell="1" hidden="0" allowOverlap="1" wp14:anchorId="02F5991E" wp14:editId="08F744EA">
                <wp:simplePos x="0" y="0"/>
                <wp:positionH relativeFrom="margin">
                  <wp:posOffset>2057400</wp:posOffset>
                </wp:positionH>
                <wp:positionV relativeFrom="paragraph">
                  <wp:posOffset>660400</wp:posOffset>
                </wp:positionV>
                <wp:extent cx="320675" cy="129540"/>
                <wp:effectExtent l="0" t="19050" r="41275" b="41910"/>
                <wp:wrapNone/>
                <wp:docPr id="20" name="Arrow: Right 20"/>
                <wp:cNvGraphicFramePr/>
                <a:graphic xmlns:a="http://schemas.openxmlformats.org/drawingml/2006/main">
                  <a:graphicData uri="http://schemas.microsoft.com/office/word/2010/wordprocessingShape">
                    <wps:wsp>
                      <wps:cNvSpPr/>
                      <wps:spPr>
                        <a:xfrm>
                          <a:off x="0" y="0"/>
                          <a:ext cx="320675" cy="129540"/>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1393B61C" w14:textId="77777777" w:rsidR="008632FB" w:rsidRDefault="008632FB">
                            <w:pPr>
                              <w:textDirection w:val="btLr"/>
                            </w:pPr>
                          </w:p>
                        </w:txbxContent>
                      </wps:txbx>
                      <wps:bodyPr spcFirstLastPara="1" wrap="square" lIns="91425" tIns="91425" rIns="91425" bIns="91425" anchor="ctr" anchorCtr="0"/>
                    </wps:wsp>
                  </a:graphicData>
                </a:graphic>
                <wp14:sizeRelH relativeFrom="margin">
                  <wp14:pctWidth>0</wp14:pctWidth>
                </wp14:sizeRelH>
                <wp14:sizeRelV relativeFrom="margin">
                  <wp14:pctHeight>0</wp14:pctHeight>
                </wp14:sizeRelV>
              </wp:anchor>
            </w:drawing>
          </mc:Choice>
          <mc:Fallback>
            <w:pict>
              <v:shapetype w14:anchorId="02F599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1" type="#_x0000_t13" style="position:absolute;left:0;text-align:left;margin-left:162pt;margin-top:52pt;width:25.25pt;height:1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" adj="17237" fillcolor="#4f81bd [3204]" strokecolor="#31538f" strokeweight="1pt">
                <v:stroke startarrowwidth="narrow" startarrowlength="short" endarrowwidth="narrow" endarrowlength="short"/>
                <v:textbox inset="2.53958mm,2.53958mm,2.53958mm,2.53958mm">
                  <w:txbxContent>
                    <w:p w14:paraId="1393B61C" w14:textId="77777777" w:rsidR="008632FB" w:rsidRDefault="008632FB">
                      <w:pPr>
                        <w:textDirection w:val="btLr"/>
                      </w:pPr>
                    </w:p>
                  </w:txbxContent>
                </v:textbox>
                <w10:wrap anchorx="margin"/>
              </v:shape>
            </w:pict>
          </mc:Fallback>
        </mc:AlternateContent>
      </w:r>
      <w:r w:rsidR="009B4210" w:rsidRPr="00317FAA">
        <w:rPr>
          <w:rFonts w:asciiTheme="majorHAnsi" w:hAnsiTheme="majorHAnsi" w:cstheme="majorHAnsi"/>
          <w:noProof/>
        </w:rPr>
        <mc:AlternateContent>
          <mc:Choice Requires="wps">
            <w:drawing>
              <wp:anchor distT="0" distB="0" distL="114300" distR="114300" simplePos="0" relativeHeight="251659264" behindDoc="0" locked="0" layoutInCell="1" hidden="0" allowOverlap="1" wp14:anchorId="3CC26559" wp14:editId="507883D2">
                <wp:simplePos x="0" y="0"/>
                <wp:positionH relativeFrom="margin">
                  <wp:posOffset>2387600</wp:posOffset>
                </wp:positionH>
                <wp:positionV relativeFrom="paragraph">
                  <wp:posOffset>596900</wp:posOffset>
                </wp:positionV>
                <wp:extent cx="258445" cy="261620"/>
                <wp:effectExtent l="0" t="0" r="27305" b="24130"/>
                <wp:wrapNone/>
                <wp:docPr id="9" name="Rectangle 9"/>
                <wp:cNvGraphicFramePr/>
                <a:graphic xmlns:a="http://schemas.openxmlformats.org/drawingml/2006/main">
                  <a:graphicData uri="http://schemas.microsoft.com/office/word/2010/wordprocessingShape">
                    <wps:wsp>
                      <wps:cNvSpPr/>
                      <wps:spPr>
                        <a:xfrm>
                          <a:off x="0" y="0"/>
                          <a:ext cx="258445" cy="261620"/>
                        </a:xfrm>
                        <a:prstGeom prst="rect">
                          <a:avLst/>
                        </a:prstGeom>
                        <a:noFill/>
                        <a:ln w="19050" cap="flat" cmpd="sng">
                          <a:solidFill>
                            <a:srgbClr val="FF0000"/>
                          </a:solidFill>
                          <a:prstDash val="solid"/>
                          <a:miter lim="800000"/>
                          <a:headEnd type="none" w="sm" len="sm"/>
                          <a:tailEnd type="none" w="sm" len="sm"/>
                        </a:ln>
                      </wps:spPr>
                      <wps:txbx>
                        <w:txbxContent>
                          <w:p w14:paraId="75BE7DE3"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CC26559" id="Rectangle 9" o:spid="_x0000_s1032" style="position:absolute;left:0;text-align:left;margin-left:188pt;margin-top:47pt;width:20.35pt;height:20.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" filled="f" strokecolor="red" strokeweight="1.5pt">
                <v:stroke startarrowwidth="narrow" startarrowlength="short" endarrowwidth="narrow" endarrowlength="short"/>
                <v:textbox inset="2.53958mm,2.53958mm,2.53958mm,2.53958mm">
                  <w:txbxContent>
                    <w:p w14:paraId="75BE7DE3"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color w:val="000000"/>
        </w:rPr>
        <w:t>Solder the 3 capacitors (Central Control Unit part</w:t>
      </w:r>
      <w:ins w:id="41" w:author="PsiDev" w:date="2019-02-01T13:58:00Z">
        <w:r w:rsidR="004B1F10">
          <w:rPr>
            <w:rFonts w:asciiTheme="majorHAnsi" w:hAnsiTheme="majorHAnsi" w:cstheme="majorHAnsi"/>
            <w:color w:val="000000"/>
          </w:rPr>
          <w:t>s</w:t>
        </w:r>
      </w:ins>
      <w:r w:rsidR="00D37034" w:rsidRPr="00317FAA">
        <w:rPr>
          <w:rFonts w:asciiTheme="majorHAnsi" w:hAnsiTheme="majorHAnsi" w:cstheme="majorHAnsi"/>
          <w:color w:val="000000"/>
        </w:rPr>
        <w:t xml:space="preserve"> #9</w:t>
      </w:r>
      <w:ins w:id="42" w:author="PsiDev" w:date="2019-02-01T13:58:00Z">
        <w:r w:rsidR="004B1F10">
          <w:rPr>
            <w:rFonts w:asciiTheme="majorHAnsi" w:hAnsiTheme="majorHAnsi" w:cstheme="majorHAnsi"/>
            <w:color w:val="000000"/>
          </w:rPr>
          <w:t xml:space="preserve"> &amp; #</w:t>
        </w:r>
      </w:ins>
      <w:del w:id="43" w:author="PsiDev" w:date="2019-02-01T13:58:00Z">
        <w:r w:rsidR="00D37034" w:rsidRPr="00317FAA" w:rsidDel="004B1F10">
          <w:rPr>
            <w:rFonts w:asciiTheme="majorHAnsi" w:hAnsiTheme="majorHAnsi" w:cstheme="majorHAnsi"/>
            <w:color w:val="000000"/>
          </w:rPr>
          <w:delText>,</w:delText>
        </w:r>
      </w:del>
      <w:r w:rsidR="00D37034" w:rsidRPr="00317FAA">
        <w:rPr>
          <w:rFonts w:asciiTheme="majorHAnsi" w:hAnsiTheme="majorHAnsi" w:cstheme="majorHAnsi"/>
          <w:color w:val="000000"/>
        </w:rPr>
        <w:t xml:space="preserve">10) to the PCB. Make sure that the white stripe on the capacitor lines up with the square shaped connector on the PCB. </w:t>
      </w:r>
    </w:p>
    <w:p w14:paraId="1380BF15" w14:textId="51F439F0"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D2F4AB7" w14:textId="32D74505"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DC power jack (Central Control Unit part #6) to the PCB.</w:t>
      </w:r>
    </w:p>
    <w:p w14:paraId="2A523043" w14:textId="7E66423F"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474619EE" wp14:editId="7745D365">
            <wp:extent cx="573630" cy="431642"/>
            <wp:effectExtent l="19050" t="19050" r="19050" b="19050"/>
            <wp:docPr id="49"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7"/>
                    <a:srcRect l="679" t="4481" r="84010" b="77048"/>
                    <a:stretch>
                      <a:fillRect/>
                    </a:stretch>
                  </pic:blipFill>
                  <pic:spPr>
                    <a:xfrm>
                      <a:off x="0" y="0"/>
                      <a:ext cx="573630" cy="431642"/>
                    </a:xfrm>
                    <a:prstGeom prst="rect">
                      <a:avLst/>
                    </a:prstGeom>
                    <a:ln w="19050">
                      <a:solidFill>
                        <a:srgbClr val="FF0000"/>
                      </a:solidFill>
                      <a:prstDash val="solid"/>
                    </a:ln>
                  </pic:spPr>
                </pic:pic>
              </a:graphicData>
            </a:graphic>
          </wp:inline>
        </w:drawing>
      </w:r>
    </w:p>
    <w:p w14:paraId="2E1255C1" w14:textId="299D846C"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107097AC" w14:textId="143EB6C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Solder the BNC connector (Central Control Unit part #1</w:t>
      </w:r>
      <w:r w:rsidRPr="00317FAA">
        <w:rPr>
          <w:rFonts w:asciiTheme="majorHAnsi" w:hAnsiTheme="majorHAnsi" w:cstheme="majorHAnsi"/>
        </w:rPr>
        <w:t>7</w:t>
      </w:r>
      <w:r w:rsidRPr="00317FAA">
        <w:rPr>
          <w:rFonts w:asciiTheme="majorHAnsi" w:hAnsiTheme="majorHAnsi" w:cstheme="majorHAnsi"/>
          <w:color w:val="000000"/>
        </w:rPr>
        <w:t>) to the PCB.</w:t>
      </w:r>
    </w:p>
    <w:p w14:paraId="58BB35F3" w14:textId="1ED7940C" w:rsidR="004B1F10" w:rsidRDefault="004B1F10" w:rsidP="00D11267">
      <w:pPr>
        <w:pBdr>
          <w:top w:val="nil"/>
          <w:left w:val="nil"/>
          <w:bottom w:val="nil"/>
          <w:right w:val="nil"/>
          <w:between w:val="nil"/>
        </w:pBdr>
        <w:spacing w:line="360" w:lineRule="auto"/>
        <w:ind w:left="720" w:hanging="720"/>
        <w:rPr>
          <w:ins w:id="44" w:author="PsiDev" w:date="2019-02-01T14:16:00Z"/>
          <w:rFonts w:asciiTheme="majorHAnsi" w:hAnsiTheme="majorHAnsi" w:cstheme="majorHAnsi"/>
          <w:color w:val="000000"/>
        </w:rPr>
      </w:pPr>
      <w:r w:rsidRPr="00317FAA">
        <w:rPr>
          <w:rFonts w:asciiTheme="majorHAnsi" w:hAnsiTheme="majorHAnsi" w:cstheme="majorHAnsi"/>
          <w:noProof/>
          <w:color w:val="000000"/>
        </w:rPr>
        <w:drawing>
          <wp:anchor distT="0" distB="0" distL="114300" distR="114300" simplePos="0" relativeHeight="251685888" behindDoc="1" locked="0" layoutInCell="1" allowOverlap="1" wp14:anchorId="380FBFA8" wp14:editId="7CBFA324">
            <wp:simplePos x="0" y="0"/>
            <wp:positionH relativeFrom="margin">
              <wp:align>center</wp:align>
            </wp:positionH>
            <wp:positionV relativeFrom="paragraph">
              <wp:posOffset>24130</wp:posOffset>
            </wp:positionV>
            <wp:extent cx="647065" cy="590550"/>
            <wp:effectExtent l="19050" t="19050" r="19685" b="19050"/>
            <wp:wrapNone/>
            <wp:docPr id="48"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62">
                      <a:extLst>
                        <a:ext uri="{28A0092B-C50C-407E-A947-70E740481C1C}">
                          <a14:useLocalDpi xmlns:a14="http://schemas.microsoft.com/office/drawing/2010/main" val="0"/>
                        </a:ext>
                      </a:extLst>
                    </a:blip>
                    <a:srcRect l="21601" t="4175" r="61117" b="70548"/>
                    <a:stretch>
                      <a:fillRect/>
                    </a:stretch>
                  </pic:blipFill>
                  <pic:spPr>
                    <a:xfrm>
                      <a:off x="0" y="0"/>
                      <a:ext cx="647065" cy="590550"/>
                    </a:xfrm>
                    <a:prstGeom prst="rect">
                      <a:avLst/>
                    </a:prstGeom>
                    <a:ln w="19050">
                      <a:solidFill>
                        <a:srgbClr val="FF0000"/>
                      </a:solidFill>
                      <a:prstDash val="solid"/>
                    </a:ln>
                  </pic:spPr>
                </pic:pic>
              </a:graphicData>
            </a:graphic>
          </wp:anchor>
        </w:drawing>
      </w:r>
    </w:p>
    <w:p w14:paraId="4A774AB2" w14:textId="2254F25E" w:rsidR="00722E71" w:rsidRDefault="00722E71" w:rsidP="00D11267">
      <w:pPr>
        <w:pBdr>
          <w:top w:val="nil"/>
          <w:left w:val="nil"/>
          <w:bottom w:val="nil"/>
          <w:right w:val="nil"/>
          <w:between w:val="nil"/>
        </w:pBdr>
        <w:spacing w:line="360" w:lineRule="auto"/>
        <w:ind w:left="720" w:hanging="720"/>
        <w:rPr>
          <w:ins w:id="45" w:author="PsiDev" w:date="2019-02-01T14:17:00Z"/>
          <w:rFonts w:asciiTheme="majorHAnsi" w:hAnsiTheme="majorHAnsi" w:cstheme="majorHAnsi"/>
          <w:color w:val="000000"/>
        </w:rPr>
      </w:pPr>
    </w:p>
    <w:p w14:paraId="2FE2C0AA" w14:textId="77777777" w:rsidR="004B1F10" w:rsidRPr="00317FAA" w:rsidRDefault="004B1F10"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D7964C1" w14:textId="46F1F634" w:rsidR="00722E71" w:rsidRPr="00317FAA" w:rsidRDefault="004B1F10" w:rsidP="00F73836">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ins w:id="46" w:author="PsiDev" w:date="2019-02-01T13:04:00Z">
        <w:r w:rsidRPr="004B1F10">
          <w:rPr>
            <w:rFonts w:asciiTheme="majorHAnsi" w:hAnsiTheme="majorHAnsi" w:cstheme="majorHAnsi"/>
            <w:color w:val="000000"/>
          </w:rPr>
          <w:drawing>
            <wp:anchor distT="0" distB="0" distL="114300" distR="114300" simplePos="0" relativeHeight="251693567" behindDoc="0" locked="0" layoutInCell="1" allowOverlap="1" wp14:anchorId="77AA640E" wp14:editId="36863057">
              <wp:simplePos x="0" y="0"/>
              <wp:positionH relativeFrom="column">
                <wp:posOffset>1645285</wp:posOffset>
              </wp:positionH>
              <wp:positionV relativeFrom="paragraph">
                <wp:posOffset>294640</wp:posOffset>
              </wp:positionV>
              <wp:extent cx="2851267" cy="764770"/>
              <wp:effectExtent l="0" t="0" r="6350" b="0"/>
              <wp:wrapTopAndBottom/>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4" cstate="print">
                        <a:extLst>
                          <a:ext uri="{28A0092B-C50C-407E-A947-70E740481C1C}">
                            <a14:useLocalDpi xmlns:a14="http://schemas.microsoft.com/office/drawing/2010/main" val="0"/>
                          </a:ext>
                        </a:extLst>
                      </a:blip>
                      <a:srcRect l="16889" t="37371" r="7058" b="29901"/>
                      <a:stretch/>
                    </pic:blipFill>
                    <pic:spPr>
                      <a:xfrm>
                        <a:off x="0" y="0"/>
                        <a:ext cx="2851267" cy="764770"/>
                      </a:xfrm>
                      <a:prstGeom prst="rect">
                        <a:avLst/>
                      </a:prstGeom>
                    </pic:spPr>
                  </pic:pic>
                </a:graphicData>
              </a:graphic>
              <wp14:sizeRelH relativeFrom="page">
                <wp14:pctWidth>0</wp14:pctWidth>
              </wp14:sizeRelH>
              <wp14:sizeRelV relativeFrom="page">
                <wp14:pctHeight>0</wp14:pctHeight>
              </wp14:sizeRelV>
            </wp:anchor>
          </w:drawing>
        </w:r>
      </w:ins>
      <w:r w:rsidR="00F73836" w:rsidRPr="00317FAA">
        <w:rPr>
          <w:rFonts w:asciiTheme="majorHAnsi" w:hAnsiTheme="majorHAnsi" w:cstheme="majorHAnsi"/>
          <w:noProof/>
        </w:rPr>
        <mc:AlternateContent>
          <mc:Choice Requires="wps">
            <w:drawing>
              <wp:anchor distT="0" distB="0" distL="114300" distR="114300" simplePos="0" relativeHeight="251696128" behindDoc="0" locked="0" layoutInCell="1" hidden="0" allowOverlap="1" wp14:anchorId="2CF65F9F" wp14:editId="04D1F767">
                <wp:simplePos x="0" y="0"/>
                <wp:positionH relativeFrom="margin">
                  <wp:posOffset>1676400</wp:posOffset>
                </wp:positionH>
                <wp:positionV relativeFrom="paragraph">
                  <wp:posOffset>326390</wp:posOffset>
                </wp:positionV>
                <wp:extent cx="794385" cy="491490"/>
                <wp:effectExtent l="0" t="0" r="24765" b="22860"/>
                <wp:wrapNone/>
                <wp:docPr id="102" name="Rectangle 102"/>
                <wp:cNvGraphicFramePr/>
                <a:graphic xmlns:a="http://schemas.openxmlformats.org/drawingml/2006/main">
                  <a:graphicData uri="http://schemas.microsoft.com/office/word/2010/wordprocessingShape">
                    <wps:wsp>
                      <wps:cNvSpPr/>
                      <wps:spPr>
                        <a:xfrm>
                          <a:off x="0" y="0"/>
                          <a:ext cx="794385" cy="491490"/>
                        </a:xfrm>
                        <a:prstGeom prst="rect">
                          <a:avLst/>
                        </a:prstGeom>
                        <a:noFill/>
                        <a:ln w="19050" cap="flat" cmpd="sng">
                          <a:solidFill>
                            <a:srgbClr val="FF0000"/>
                          </a:solidFill>
                          <a:prstDash val="solid"/>
                          <a:miter lim="800000"/>
                          <a:headEnd type="none" w="sm" len="sm"/>
                          <a:tailEnd type="none" w="sm" len="sm"/>
                        </a:ln>
                      </wps:spPr>
                      <wps:txbx>
                        <w:txbxContent>
                          <w:p w14:paraId="269BF869" w14:textId="77777777" w:rsidR="008632FB" w:rsidRDefault="008632FB" w:rsidP="00F73836">
                            <w:pPr>
                              <w:textDirection w:val="btLr"/>
                            </w:pPr>
                          </w:p>
                        </w:txbxContent>
                      </wps:txbx>
                      <wps:bodyPr spcFirstLastPara="1" wrap="square" lIns="91425" tIns="91425" rIns="91425" bIns="91425" anchor="ctr" anchorCtr="0"/>
                    </wps:wsp>
                  </a:graphicData>
                </a:graphic>
              </wp:anchor>
            </w:drawing>
          </mc:Choice>
          <mc:Fallback>
            <w:pict>
              <v:rect w14:anchorId="2CF65F9F" id="Rectangle 102" o:spid="_x0000_s1033" style="position:absolute;left:0;text-align:left;margin-left:132pt;margin-top:25.7pt;width:62.55pt;height:38.7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" filled="f" strokecolor="red" strokeweight="1.5pt">
                <v:stroke startarrowwidth="narrow" startarrowlength="short" endarrowwidth="narrow" endarrowlength="short"/>
                <v:textbox inset="2.53958mm,2.53958mm,2.53958mm,2.53958mm">
                  <w:txbxContent>
                    <w:p w14:paraId="269BF869" w14:textId="77777777" w:rsidR="008632FB" w:rsidRDefault="008632FB" w:rsidP="00F73836">
                      <w:pPr>
                        <w:textDirection w:val="btLr"/>
                      </w:pPr>
                    </w:p>
                  </w:txbxContent>
                </v:textbox>
                <w10:wrap anchorx="margin"/>
              </v:rect>
            </w:pict>
          </mc:Fallback>
        </mc:AlternateContent>
      </w:r>
      <w:r w:rsidR="00F73836" w:rsidRPr="00317FAA">
        <w:rPr>
          <w:rFonts w:asciiTheme="majorHAnsi" w:hAnsiTheme="majorHAnsi" w:cstheme="majorHAnsi"/>
          <w:noProof/>
        </w:rPr>
        <mc:AlternateContent>
          <mc:Choice Requires="wps">
            <w:drawing>
              <wp:anchor distT="0" distB="0" distL="114300" distR="114300" simplePos="0" relativeHeight="251695104" behindDoc="0" locked="0" layoutInCell="1" hidden="0" allowOverlap="1" wp14:anchorId="3996983F" wp14:editId="060CDF3F">
                <wp:simplePos x="0" y="0"/>
                <wp:positionH relativeFrom="margin">
                  <wp:posOffset>3721100</wp:posOffset>
                </wp:positionH>
                <wp:positionV relativeFrom="paragraph">
                  <wp:posOffset>508000</wp:posOffset>
                </wp:positionV>
                <wp:extent cx="794385" cy="491490"/>
                <wp:effectExtent l="0" t="0" r="24765" b="22860"/>
                <wp:wrapNone/>
                <wp:docPr id="1" name="Rectangle 1"/>
                <wp:cNvGraphicFramePr/>
                <a:graphic xmlns:a="http://schemas.openxmlformats.org/drawingml/2006/main">
                  <a:graphicData uri="http://schemas.microsoft.com/office/word/2010/wordprocessingShape">
                    <wps:wsp>
                      <wps:cNvSpPr/>
                      <wps:spPr>
                        <a:xfrm>
                          <a:off x="0" y="0"/>
                          <a:ext cx="794385" cy="491490"/>
                        </a:xfrm>
                        <a:prstGeom prst="rect">
                          <a:avLst/>
                        </a:prstGeom>
                        <a:noFill/>
                        <a:ln w="19050" cap="flat" cmpd="sng">
                          <a:solidFill>
                            <a:srgbClr val="FF0000"/>
                          </a:solidFill>
                          <a:prstDash val="solid"/>
                          <a:miter lim="800000"/>
                          <a:headEnd type="none" w="sm" len="sm"/>
                          <a:tailEnd type="none" w="sm" len="sm"/>
                        </a:ln>
                      </wps:spPr>
                      <wps:txbx>
                        <w:txbxContent>
                          <w:p w14:paraId="2B4AEA33"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996983F" id="Rectangle 1" o:spid="_x0000_s1034" style="position:absolute;left:0;text-align:left;margin-left:293pt;margin-top:40pt;width:62.55pt;height:38.7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2B4AEA33" w14:textId="77777777" w:rsidR="008632FB" w:rsidRDefault="008632FB">
                      <w:pPr>
                        <w:textDirection w:val="btLr"/>
                      </w:pPr>
                    </w:p>
                  </w:txbxContent>
                </v:textbox>
                <w10:wrap anchorx="margin"/>
              </v:rect>
            </w:pict>
          </mc:Fallback>
        </mc:AlternateContent>
      </w:r>
      <w:del w:id="47" w:author="PsiDev" w:date="2019-02-01T13:05:00Z">
        <w:r w:rsidR="00F73836" w:rsidRPr="00317FAA" w:rsidDel="004B1F10">
          <w:rPr>
            <w:rFonts w:asciiTheme="majorHAnsi" w:hAnsiTheme="majorHAnsi" w:cstheme="majorHAnsi"/>
            <w:noProof/>
            <w:color w:val="000000"/>
          </w:rPr>
          <w:drawing>
            <wp:anchor distT="0" distB="0" distL="114300" distR="114300" simplePos="0" relativeHeight="251686912" behindDoc="0" locked="0" layoutInCell="1" allowOverlap="1" wp14:anchorId="422E8CAA" wp14:editId="49C1247F">
              <wp:simplePos x="0" y="0"/>
              <wp:positionH relativeFrom="column">
                <wp:posOffset>1651000</wp:posOffset>
              </wp:positionH>
              <wp:positionV relativeFrom="paragraph">
                <wp:posOffset>275590</wp:posOffset>
              </wp:positionV>
              <wp:extent cx="2856230" cy="766445"/>
              <wp:effectExtent l="0" t="0" r="1270" b="0"/>
              <wp:wrapTopAndBottom/>
              <wp:docPr id="53"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68">
                        <a:extLst>
                          <a:ext uri="{28A0092B-C50C-407E-A947-70E740481C1C}">
                            <a14:useLocalDpi xmlns:a14="http://schemas.microsoft.com/office/drawing/2010/main" val="0"/>
                          </a:ext>
                        </a:extLst>
                      </a:blip>
                      <a:srcRect l="16899" t="37291" r="6848" b="29897"/>
                      <a:stretch>
                        <a:fillRect/>
                      </a:stretch>
                    </pic:blipFill>
                    <pic:spPr>
                      <a:xfrm>
                        <a:off x="0" y="0"/>
                        <a:ext cx="2856230" cy="766445"/>
                      </a:xfrm>
                      <a:prstGeom prst="rect">
                        <a:avLst/>
                      </a:prstGeom>
                      <a:ln/>
                    </pic:spPr>
                  </pic:pic>
                </a:graphicData>
              </a:graphic>
            </wp:anchor>
          </w:drawing>
        </w:r>
      </w:del>
      <w:del w:id="48" w:author="PsiDev" w:date="2019-02-01T13:06:00Z">
        <w:r w:rsidR="009B4210" w:rsidRPr="00317FAA" w:rsidDel="004B1F10">
          <w:rPr>
            <w:rFonts w:asciiTheme="majorHAnsi" w:hAnsiTheme="majorHAnsi" w:cstheme="majorHAnsi"/>
            <w:noProof/>
          </w:rPr>
          <mc:AlternateContent>
            <mc:Choice Requires="wps">
              <w:drawing>
                <wp:anchor distT="0" distB="0" distL="114300" distR="114300" simplePos="0" relativeHeight="251663360" behindDoc="0" locked="0" layoutInCell="1" hidden="0" allowOverlap="1" wp14:anchorId="0D291CF7" wp14:editId="6C995A7A">
                  <wp:simplePos x="0" y="0"/>
                  <wp:positionH relativeFrom="margin">
                    <wp:posOffset>2044700</wp:posOffset>
                  </wp:positionH>
                  <wp:positionV relativeFrom="paragraph">
                    <wp:posOffset>317500</wp:posOffset>
                  </wp:positionV>
                  <wp:extent cx="794385" cy="491490"/>
                  <wp:effectExtent l="0" t="0" r="24765" b="22860"/>
                  <wp:wrapNone/>
                  <wp:docPr id="19" name="Rectangle 19"/>
                  <wp:cNvGraphicFramePr/>
                  <a:graphic xmlns:a="http://schemas.openxmlformats.org/drawingml/2006/main">
                    <a:graphicData uri="http://schemas.microsoft.com/office/word/2010/wordprocessingShape">
                      <wps:wsp>
                        <wps:cNvSpPr/>
                        <wps:spPr>
                          <a:xfrm>
                            <a:off x="0" y="0"/>
                            <a:ext cx="794385" cy="491490"/>
                          </a:xfrm>
                          <a:prstGeom prst="rect">
                            <a:avLst/>
                          </a:prstGeom>
                          <a:noFill/>
                          <a:ln w="19050" cap="flat" cmpd="sng">
                            <a:solidFill>
                              <a:srgbClr val="FF0000"/>
                            </a:solidFill>
                            <a:prstDash val="solid"/>
                            <a:miter lim="800000"/>
                            <a:headEnd type="none" w="sm" len="sm"/>
                            <a:tailEnd type="none" w="sm" len="sm"/>
                          </a:ln>
                        </wps:spPr>
                        <wps:txbx>
                          <w:txbxContent>
                            <w:p w14:paraId="5B818E19"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0D291CF7" id="Rectangle 19" o:spid="_x0000_s1035" style="position:absolute;left:0;text-align:left;margin-left:161pt;margin-top:25pt;width:62.55pt;height:38.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" filled="f" strokecolor="red" strokeweight="1.5pt">
                  <v:stroke startarrowwidth="narrow" startarrowlength="short" endarrowwidth="narrow" endarrowlength="short"/>
                  <v:textbox inset="2.53958mm,2.53958mm,2.53958mm,2.53958mm">
                    <w:txbxContent>
                      <w:p w14:paraId="5B818E19" w14:textId="77777777" w:rsidR="008632FB" w:rsidRDefault="008632FB">
                        <w:pPr>
                          <w:textDirection w:val="btLr"/>
                        </w:pPr>
                      </w:p>
                    </w:txbxContent>
                  </v:textbox>
                  <w10:wrap anchorx="margin"/>
                </v:rect>
              </w:pict>
            </mc:Fallback>
          </mc:AlternateContent>
        </w:r>
      </w:del>
      <w:r w:rsidR="00D37034" w:rsidRPr="00317FAA">
        <w:rPr>
          <w:rFonts w:asciiTheme="majorHAnsi" w:hAnsiTheme="majorHAnsi" w:cstheme="majorHAnsi"/>
          <w:color w:val="000000"/>
        </w:rPr>
        <w:t>Solder the 2 relays (Central Control Unit part #1</w:t>
      </w:r>
      <w:r w:rsidR="00D37034" w:rsidRPr="00317FAA">
        <w:rPr>
          <w:rFonts w:asciiTheme="majorHAnsi" w:hAnsiTheme="majorHAnsi" w:cstheme="majorHAnsi"/>
        </w:rPr>
        <w:t>1</w:t>
      </w:r>
      <w:r w:rsidR="00D37034" w:rsidRPr="00317FAA">
        <w:rPr>
          <w:rFonts w:asciiTheme="majorHAnsi" w:hAnsiTheme="majorHAnsi" w:cstheme="majorHAnsi"/>
          <w:color w:val="000000"/>
        </w:rPr>
        <w:t xml:space="preserve">) to the PCB. </w:t>
      </w:r>
    </w:p>
    <w:p w14:paraId="151B3501" w14:textId="03F48EB6"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4FCD28A0" w14:textId="5D98B8AF"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switch (Central Control Unit part #1</w:t>
      </w:r>
      <w:r w:rsidRPr="00317FAA">
        <w:rPr>
          <w:rFonts w:asciiTheme="majorHAnsi" w:hAnsiTheme="majorHAnsi" w:cstheme="majorHAnsi"/>
        </w:rPr>
        <w:t>2</w:t>
      </w:r>
      <w:r w:rsidRPr="00317FAA">
        <w:rPr>
          <w:rFonts w:asciiTheme="majorHAnsi" w:hAnsiTheme="majorHAnsi" w:cstheme="majorHAnsi"/>
          <w:color w:val="000000"/>
        </w:rPr>
        <w:t>) to the PCB.</w:t>
      </w:r>
    </w:p>
    <w:p w14:paraId="0C9C63FC" w14:textId="3BF51471"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6E8F2D74" wp14:editId="58260162">
            <wp:extent cx="658822" cy="488437"/>
            <wp:effectExtent l="19050" t="19050" r="19050" b="19050"/>
            <wp:docPr id="5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69"/>
                    <a:srcRect l="679" t="30973" r="81736" b="48125"/>
                    <a:stretch>
                      <a:fillRect/>
                    </a:stretch>
                  </pic:blipFill>
                  <pic:spPr>
                    <a:xfrm>
                      <a:off x="0" y="0"/>
                      <a:ext cx="658822" cy="488437"/>
                    </a:xfrm>
                    <a:prstGeom prst="rect">
                      <a:avLst/>
                    </a:prstGeom>
                    <a:ln w="19050">
                      <a:solidFill>
                        <a:srgbClr val="FF0000"/>
                      </a:solidFill>
                      <a:prstDash val="solid"/>
                    </a:ln>
                  </pic:spPr>
                </pic:pic>
              </a:graphicData>
            </a:graphic>
          </wp:inline>
        </w:drawing>
      </w:r>
    </w:p>
    <w:p w14:paraId="66B47690"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34355F1C" w14:textId="07C8FEB5"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red LED (Central Control Unit part #1</w:t>
      </w:r>
      <w:r w:rsidRPr="00317FAA">
        <w:rPr>
          <w:rFonts w:asciiTheme="majorHAnsi" w:hAnsiTheme="majorHAnsi" w:cstheme="majorHAnsi"/>
        </w:rPr>
        <w:t>3</w:t>
      </w:r>
      <w:r w:rsidRPr="00317FAA">
        <w:rPr>
          <w:rFonts w:asciiTheme="majorHAnsi" w:hAnsiTheme="majorHAnsi" w:cstheme="majorHAnsi"/>
          <w:color w:val="000000"/>
        </w:rPr>
        <w:t>) to the PCB.</w:t>
      </w:r>
    </w:p>
    <w:p w14:paraId="7E8E851E" w14:textId="77777777" w:rsidR="00722E71" w:rsidRPr="00317FAA" w:rsidRDefault="00D37034"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8C9A4F8" wp14:editId="450FDF79">
            <wp:extent cx="318052" cy="227181"/>
            <wp:effectExtent l="19050" t="19050" r="19050" b="19050"/>
            <wp:docPr id="5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66"/>
                    <a:srcRect l="376" t="51146" r="91135" b="39132"/>
                    <a:stretch>
                      <a:fillRect/>
                    </a:stretch>
                  </pic:blipFill>
                  <pic:spPr>
                    <a:xfrm>
                      <a:off x="0" y="0"/>
                      <a:ext cx="318052" cy="227181"/>
                    </a:xfrm>
                    <a:prstGeom prst="rect">
                      <a:avLst/>
                    </a:prstGeom>
                    <a:ln w="19050">
                      <a:solidFill>
                        <a:srgbClr val="FF0000"/>
                      </a:solidFill>
                      <a:prstDash val="solid"/>
                    </a:ln>
                  </pic:spPr>
                </pic:pic>
              </a:graphicData>
            </a:graphic>
          </wp:inline>
        </w:drawing>
      </w:r>
    </w:p>
    <w:p w14:paraId="3C95C8D5"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94673CF" w14:textId="39B4749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2 connected pins (Central Control Unit part #1</w:t>
      </w:r>
      <w:r w:rsidRPr="00317FAA">
        <w:rPr>
          <w:rFonts w:asciiTheme="majorHAnsi" w:hAnsiTheme="majorHAnsi" w:cstheme="majorHAnsi"/>
        </w:rPr>
        <w:t>4</w:t>
      </w:r>
      <w:r w:rsidRPr="00317FAA">
        <w:rPr>
          <w:rFonts w:asciiTheme="majorHAnsi" w:hAnsiTheme="majorHAnsi" w:cstheme="majorHAnsi"/>
          <w:color w:val="000000"/>
        </w:rPr>
        <w:t>) to the PCB next to the relays and the stereo jack sockets.</w:t>
      </w:r>
    </w:p>
    <w:p w14:paraId="7ED5C3A2" w14:textId="797753B5" w:rsidR="00722E71" w:rsidRPr="00317FAA" w:rsidRDefault="009B4210" w:rsidP="009B4210">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64384" behindDoc="0" locked="0" layoutInCell="1" hidden="0" allowOverlap="1" wp14:anchorId="3F5046A4" wp14:editId="4345E5F5">
                <wp:simplePos x="0" y="0"/>
                <wp:positionH relativeFrom="margin">
                  <wp:posOffset>3362325</wp:posOffset>
                </wp:positionH>
                <wp:positionV relativeFrom="paragraph">
                  <wp:posOffset>523875</wp:posOffset>
                </wp:positionV>
                <wp:extent cx="258445" cy="186690"/>
                <wp:effectExtent l="0" t="0" r="27305" b="22860"/>
                <wp:wrapNone/>
                <wp:docPr id="11" name="Rectangle 11"/>
                <wp:cNvGraphicFramePr/>
                <a:graphic xmlns:a="http://schemas.openxmlformats.org/drawingml/2006/main">
                  <a:graphicData uri="http://schemas.microsoft.com/office/word/2010/wordprocessingShape">
                    <wps:wsp>
                      <wps:cNvSpPr/>
                      <wps:spPr>
                        <a:xfrm>
                          <a:off x="0" y="0"/>
                          <a:ext cx="258445" cy="186690"/>
                        </a:xfrm>
                        <a:prstGeom prst="rect">
                          <a:avLst/>
                        </a:prstGeom>
                        <a:noFill/>
                        <a:ln w="19050" cap="flat" cmpd="sng">
                          <a:solidFill>
                            <a:srgbClr val="FF0000"/>
                          </a:solidFill>
                          <a:prstDash val="solid"/>
                          <a:miter lim="800000"/>
                          <a:headEnd type="none" w="sm" len="sm"/>
                          <a:tailEnd type="none" w="sm" len="sm"/>
                        </a:ln>
                      </wps:spPr>
                      <wps:txbx>
                        <w:txbxContent>
                          <w:p w14:paraId="5BDF3128"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3F5046A4" id="Rectangle 11" o:spid="_x0000_s1036" style="position:absolute;left:0;text-align:left;margin-left:264.75pt;margin-top:41.25pt;width:20.35pt;height:14.7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" filled="f" strokecolor="red" strokeweight="1.5pt">
                <v:stroke startarrowwidth="narrow" startarrowlength="short" endarrowwidth="narrow" endarrowlength="short"/>
                <v:textbox inset="2.53958mm,2.53958mm,2.53958mm,2.53958mm">
                  <w:txbxContent>
                    <w:p w14:paraId="5BDF3128"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color w:val="000000"/>
        </w:rPr>
        <w:drawing>
          <wp:inline distT="0" distB="0" distL="0" distR="0" wp14:anchorId="00F87C4C" wp14:editId="71D33485">
            <wp:extent cx="814754" cy="966972"/>
            <wp:effectExtent l="0" t="0" r="0" b="0"/>
            <wp:docPr id="54"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66"/>
                    <a:srcRect l="71369" t="46718" r="6884" b="11901"/>
                    <a:stretch>
                      <a:fillRect/>
                    </a:stretch>
                  </pic:blipFill>
                  <pic:spPr>
                    <a:xfrm>
                      <a:off x="0" y="0"/>
                      <a:ext cx="814754" cy="966972"/>
                    </a:xfrm>
                    <a:prstGeom prst="rect">
                      <a:avLst/>
                    </a:prstGeom>
                    <a:ln/>
                  </pic:spPr>
                </pic:pic>
              </a:graphicData>
            </a:graphic>
          </wp:inline>
        </w:drawing>
      </w:r>
    </w:p>
    <w:p w14:paraId="69BF0C38"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6144AF9C" w14:textId="77777777"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4 connected pins (Central Control Unit part #1</w:t>
      </w:r>
      <w:r w:rsidRPr="00317FAA">
        <w:rPr>
          <w:rFonts w:asciiTheme="majorHAnsi" w:hAnsiTheme="majorHAnsi" w:cstheme="majorHAnsi"/>
        </w:rPr>
        <w:t>4</w:t>
      </w:r>
      <w:r w:rsidRPr="00317FAA">
        <w:rPr>
          <w:rFonts w:asciiTheme="majorHAnsi" w:hAnsiTheme="majorHAnsi" w:cstheme="majorHAnsi"/>
          <w:color w:val="000000"/>
        </w:rPr>
        <w:t>) to the capacitive touch sensor (Central Control Unit part #4) such that the plastic connectors are on the same side as the touch pad.</w:t>
      </w:r>
    </w:p>
    <w:p w14:paraId="2311E9C3" w14:textId="682A864E" w:rsidR="00722E71" w:rsidRDefault="008A0FE3" w:rsidP="008A0FE3">
      <w:pPr>
        <w:spacing w:line="360" w:lineRule="auto"/>
        <w:ind w:left="360"/>
        <w:jc w:val="center"/>
        <w:rPr>
          <w:rFonts w:asciiTheme="majorHAnsi" w:hAnsiTheme="majorHAnsi" w:cstheme="majorHAnsi"/>
        </w:rPr>
      </w:pPr>
      <w:r w:rsidRPr="00317FAA">
        <w:rPr>
          <w:rFonts w:asciiTheme="majorHAnsi" w:hAnsiTheme="majorHAnsi" w:cstheme="majorHAnsi"/>
          <w:noProof/>
        </w:rPr>
        <mc:AlternateContent>
          <mc:Choice Requires="wps">
            <w:drawing>
              <wp:anchor distT="0" distB="0" distL="114300" distR="114300" simplePos="0" relativeHeight="251665408" behindDoc="0" locked="0" layoutInCell="1" hidden="0" allowOverlap="1" wp14:anchorId="7CAB3365" wp14:editId="16C1FD06">
                <wp:simplePos x="0" y="0"/>
                <wp:positionH relativeFrom="margin">
                  <wp:posOffset>2981325</wp:posOffset>
                </wp:positionH>
                <wp:positionV relativeFrom="paragraph">
                  <wp:posOffset>638175</wp:posOffset>
                </wp:positionV>
                <wp:extent cx="678180" cy="528955"/>
                <wp:effectExtent l="0" t="0" r="26670" b="23495"/>
                <wp:wrapNone/>
                <wp:docPr id="22" name="Rectangle 22"/>
                <wp:cNvGraphicFramePr/>
                <a:graphic xmlns:a="http://schemas.openxmlformats.org/drawingml/2006/main">
                  <a:graphicData uri="http://schemas.microsoft.com/office/word/2010/wordprocessingShape">
                    <wps:wsp>
                      <wps:cNvSpPr/>
                      <wps:spPr>
                        <a:xfrm>
                          <a:off x="0" y="0"/>
                          <a:ext cx="678180" cy="528955"/>
                        </a:xfrm>
                        <a:prstGeom prst="rect">
                          <a:avLst/>
                        </a:prstGeom>
                        <a:noFill/>
                        <a:ln w="19050" cap="flat" cmpd="sng">
                          <a:solidFill>
                            <a:srgbClr val="FF0000"/>
                          </a:solidFill>
                          <a:prstDash val="solid"/>
                          <a:miter lim="800000"/>
                          <a:headEnd type="none" w="sm" len="sm"/>
                          <a:tailEnd type="none" w="sm" len="sm"/>
                        </a:ln>
                      </wps:spPr>
                      <wps:txbx>
                        <w:txbxContent>
                          <w:p w14:paraId="38D2182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7CAB3365" id="Rectangle 22" o:spid="_x0000_s1037" style="position:absolute;left:0;text-align:left;margin-left:234.75pt;margin-top:50.25pt;width:53.4pt;height:41.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38D21821"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rPr>
        <w:drawing>
          <wp:inline distT="0" distB="0" distL="0" distR="0" wp14:anchorId="3ADA5B0F" wp14:editId="47E6F85D">
            <wp:extent cx="1397001" cy="1654638"/>
            <wp:effectExtent l="154218" t="-103418" r="154218" b="-103418"/>
            <wp:docPr id="5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70"/>
                    <a:srcRect l="30787" t="19119" r="30803" b="20221"/>
                    <a:stretch>
                      <a:fillRect/>
                    </a:stretch>
                  </pic:blipFill>
                  <pic:spPr>
                    <a:xfrm rot="5400000">
                      <a:off x="0" y="0"/>
                      <a:ext cx="1397001" cy="1654638"/>
                    </a:xfrm>
                    <a:prstGeom prst="rect">
                      <a:avLst/>
                    </a:prstGeom>
                    <a:ln w="25400">
                      <a:solidFill>
                        <a:srgbClr val="000000"/>
                      </a:solidFill>
                      <a:prstDash val="solid"/>
                    </a:ln>
                  </pic:spPr>
                </pic:pic>
              </a:graphicData>
            </a:graphic>
          </wp:inline>
        </w:drawing>
      </w:r>
    </w:p>
    <w:p w14:paraId="1583F9A5" w14:textId="1F1C39AA" w:rsidR="00F73836" w:rsidRDefault="00F73836" w:rsidP="00F73836">
      <w:pPr>
        <w:spacing w:line="360" w:lineRule="auto"/>
        <w:rPr>
          <w:rFonts w:asciiTheme="majorHAnsi" w:hAnsiTheme="majorHAnsi" w:cstheme="majorHAnsi"/>
        </w:rPr>
      </w:pPr>
    </w:p>
    <w:p w14:paraId="18DD0142" w14:textId="001A3ACC" w:rsidR="00F73836" w:rsidRDefault="00F73836" w:rsidP="00F73836">
      <w:pPr>
        <w:spacing w:line="360" w:lineRule="auto"/>
        <w:rPr>
          <w:rFonts w:asciiTheme="majorHAnsi" w:hAnsiTheme="majorHAnsi" w:cstheme="majorHAnsi"/>
        </w:rPr>
      </w:pPr>
    </w:p>
    <w:p w14:paraId="094E5052" w14:textId="1C6C13B6" w:rsidR="00F73836" w:rsidRDefault="00F73836" w:rsidP="00F73836">
      <w:pPr>
        <w:spacing w:line="360" w:lineRule="auto"/>
        <w:rPr>
          <w:rFonts w:asciiTheme="majorHAnsi" w:hAnsiTheme="majorHAnsi" w:cstheme="majorHAnsi"/>
        </w:rPr>
      </w:pPr>
    </w:p>
    <w:p w14:paraId="793CFEA0" w14:textId="77777777" w:rsidR="00F73836" w:rsidRPr="00317FAA" w:rsidRDefault="00F73836" w:rsidP="00F73836">
      <w:pPr>
        <w:spacing w:line="360" w:lineRule="auto"/>
        <w:rPr>
          <w:rFonts w:asciiTheme="majorHAnsi" w:hAnsiTheme="majorHAnsi" w:cstheme="majorHAnsi"/>
        </w:rPr>
      </w:pPr>
    </w:p>
    <w:p w14:paraId="4CF79082" w14:textId="6ADC22A4" w:rsidR="00722E71" w:rsidRPr="00F73836" w:rsidRDefault="00D37034" w:rsidP="00F73836">
      <w:pPr>
        <w:pStyle w:val="ListParagraph"/>
        <w:numPr>
          <w:ilvl w:val="0"/>
          <w:numId w:val="8"/>
        </w:numPr>
        <w:pBdr>
          <w:top w:val="nil"/>
          <w:left w:val="nil"/>
          <w:bottom w:val="nil"/>
          <w:right w:val="nil"/>
          <w:between w:val="nil"/>
        </w:pBdr>
        <w:spacing w:line="360" w:lineRule="auto"/>
        <w:rPr>
          <w:rFonts w:asciiTheme="majorHAnsi" w:hAnsiTheme="majorHAnsi" w:cstheme="majorHAnsi"/>
          <w:color w:val="000000"/>
        </w:rPr>
      </w:pPr>
      <w:r w:rsidRPr="00F73836">
        <w:rPr>
          <w:rFonts w:asciiTheme="majorHAnsi" w:hAnsiTheme="majorHAnsi" w:cstheme="majorHAnsi"/>
          <w:color w:val="000000"/>
        </w:rPr>
        <w:t>Solder a single pin (Central Control Unit part #1</w:t>
      </w:r>
      <w:r w:rsidRPr="00F73836">
        <w:rPr>
          <w:rFonts w:asciiTheme="majorHAnsi" w:hAnsiTheme="majorHAnsi" w:cstheme="majorHAnsi"/>
        </w:rPr>
        <w:t>4</w:t>
      </w:r>
      <w:r w:rsidRPr="00F73836">
        <w:rPr>
          <w:rFonts w:asciiTheme="majorHAnsi" w:hAnsiTheme="majorHAnsi" w:cstheme="majorHAnsi"/>
          <w:color w:val="000000"/>
        </w:rPr>
        <w:t>) to the middle hole on the capacitive touch sensor with the plastic connector on the opposite side of the touch pad.</w:t>
      </w:r>
    </w:p>
    <w:p w14:paraId="506FB39A" w14:textId="7809862A" w:rsidR="00722E71" w:rsidRPr="00317FAA" w:rsidRDefault="00F73836" w:rsidP="00F73836">
      <w:pPr>
        <w:spacing w:line="360" w:lineRule="auto"/>
        <w:ind w:left="360"/>
        <w:jc w:val="center"/>
        <w:rPr>
          <w:rFonts w:asciiTheme="majorHAnsi" w:hAnsiTheme="majorHAnsi" w:cstheme="majorHAnsi"/>
        </w:rPr>
      </w:pPr>
      <w:r w:rsidRPr="00317FAA">
        <w:rPr>
          <w:rFonts w:asciiTheme="majorHAnsi" w:hAnsiTheme="majorHAnsi" w:cstheme="majorHAnsi"/>
          <w:noProof/>
        </w:rPr>
        <w:drawing>
          <wp:inline distT="0" distB="0" distL="0" distR="0" wp14:anchorId="206CFAF6" wp14:editId="0FE47308">
            <wp:extent cx="936594" cy="1111190"/>
            <wp:effectExtent l="26987" t="11113" r="24448" b="24447"/>
            <wp:docPr id="5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71"/>
                    <a:srcRect l="30787" t="18931" r="30803" b="20307"/>
                    <a:stretch>
                      <a:fillRect/>
                    </a:stretch>
                  </pic:blipFill>
                  <pic:spPr>
                    <a:xfrm rot="5400000">
                      <a:off x="0" y="0"/>
                      <a:ext cx="944643" cy="1120740"/>
                    </a:xfrm>
                    <a:prstGeom prst="rect">
                      <a:avLst/>
                    </a:prstGeom>
                    <a:ln w="25400">
                      <a:solidFill>
                        <a:srgbClr val="000000"/>
                      </a:solidFill>
                      <a:prstDash val="solid"/>
                    </a:ln>
                  </pic:spPr>
                </pic:pic>
              </a:graphicData>
            </a:graphic>
          </wp:inline>
        </w:drawing>
      </w:r>
      <w:r w:rsidRPr="00317FAA">
        <w:rPr>
          <w:rFonts w:asciiTheme="majorHAnsi" w:hAnsiTheme="majorHAnsi" w:cstheme="majorHAnsi"/>
          <w:noProof/>
        </w:rPr>
        <mc:AlternateContent>
          <mc:Choice Requires="wps">
            <w:drawing>
              <wp:anchor distT="0" distB="0" distL="114300" distR="114300" simplePos="0" relativeHeight="251666432" behindDoc="0" locked="0" layoutInCell="1" hidden="0" allowOverlap="1" wp14:anchorId="20F4439D" wp14:editId="3DA2BD0F">
                <wp:simplePos x="0" y="0"/>
                <wp:positionH relativeFrom="margin">
                  <wp:posOffset>3067050</wp:posOffset>
                </wp:positionH>
                <wp:positionV relativeFrom="paragraph">
                  <wp:posOffset>34925</wp:posOffset>
                </wp:positionV>
                <wp:extent cx="337820" cy="550545"/>
                <wp:effectExtent l="0" t="0" r="24130" b="20955"/>
                <wp:wrapNone/>
                <wp:docPr id="15" name="Rectangle 15"/>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32D74BB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20F4439D" id="Rectangle 15" o:spid="_x0000_s1038" style="position:absolute;left:0;text-align:left;margin-left:241.5pt;margin-top:2.75pt;width:26.6pt;height:43.3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" filled="f" strokecolor="red" strokeweight="1.5pt">
                <v:stroke startarrowwidth="narrow" startarrowlength="short" endarrowwidth="narrow" endarrowlength="short"/>
                <v:textbox inset="2.53958mm,2.53958mm,2.53958mm,2.53958mm">
                  <w:txbxContent>
                    <w:p w14:paraId="32D74BB1" w14:textId="77777777" w:rsidR="008632FB" w:rsidRDefault="008632FB">
                      <w:pPr>
                        <w:textDirection w:val="btLr"/>
                      </w:pPr>
                    </w:p>
                  </w:txbxContent>
                </v:textbox>
                <w10:wrap anchorx="margin"/>
              </v:rect>
            </w:pict>
          </mc:Fallback>
        </mc:AlternateContent>
      </w:r>
    </w:p>
    <w:p w14:paraId="684A0138"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7A1DBF38" w14:textId="0925CD4E"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Repeat steps 12 and 13 for the </w:t>
      </w:r>
      <w:del w:id="49" w:author="PsiDev" w:date="2019-02-01T14:00:00Z">
        <w:r w:rsidRPr="00317FAA" w:rsidDel="004B1F10">
          <w:rPr>
            <w:rFonts w:asciiTheme="majorHAnsi" w:hAnsiTheme="majorHAnsi" w:cstheme="majorHAnsi"/>
            <w:color w:val="000000"/>
          </w:rPr>
          <w:delText xml:space="preserve">other </w:delText>
        </w:r>
      </w:del>
      <w:ins w:id="50" w:author="PsiDev" w:date="2019-02-01T14:00:00Z">
        <w:r w:rsidR="004B1F10">
          <w:rPr>
            <w:rFonts w:asciiTheme="majorHAnsi" w:hAnsiTheme="majorHAnsi" w:cstheme="majorHAnsi"/>
            <w:color w:val="000000"/>
          </w:rPr>
          <w:t>second</w:t>
        </w:r>
        <w:r w:rsidR="004B1F10" w:rsidRPr="00317FAA">
          <w:rPr>
            <w:rFonts w:asciiTheme="majorHAnsi" w:hAnsiTheme="majorHAnsi" w:cstheme="majorHAnsi"/>
            <w:color w:val="000000"/>
          </w:rPr>
          <w:t xml:space="preserve"> </w:t>
        </w:r>
      </w:ins>
      <w:r w:rsidRPr="00317FAA">
        <w:rPr>
          <w:rFonts w:asciiTheme="majorHAnsi" w:hAnsiTheme="majorHAnsi" w:cstheme="majorHAnsi"/>
          <w:color w:val="000000"/>
        </w:rPr>
        <w:t>capacitive touch sensor.</w:t>
      </w:r>
    </w:p>
    <w:p w14:paraId="623DCD8A" w14:textId="77777777"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capacitive touch sensors to the PCB with the touch pad facing down and the single pin pointing upwards. Make sure that each capacitive touch sensor is soldered such that the sensor is parallel to the PCB with the single pin pointing straight up.</w:t>
      </w:r>
    </w:p>
    <w:p w14:paraId="78030D42" w14:textId="77777777" w:rsidR="00722E71" w:rsidRPr="00317FAA" w:rsidRDefault="00D37034"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CEB2052" wp14:editId="792921D3">
            <wp:extent cx="2060379" cy="823565"/>
            <wp:effectExtent l="19050" t="19050" r="19050" b="19050"/>
            <wp:docPr id="5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66"/>
                    <a:srcRect l="38443" t="13232" r="6562" b="51523"/>
                    <a:stretch>
                      <a:fillRect/>
                    </a:stretch>
                  </pic:blipFill>
                  <pic:spPr>
                    <a:xfrm>
                      <a:off x="0" y="0"/>
                      <a:ext cx="2060379" cy="823565"/>
                    </a:xfrm>
                    <a:prstGeom prst="rect">
                      <a:avLst/>
                    </a:prstGeom>
                    <a:ln w="19050">
                      <a:solidFill>
                        <a:srgbClr val="FF0000"/>
                      </a:solidFill>
                      <a:prstDash val="solid"/>
                    </a:ln>
                  </pic:spPr>
                </pic:pic>
              </a:graphicData>
            </a:graphic>
          </wp:inline>
        </w:drawing>
      </w:r>
    </w:p>
    <w:p w14:paraId="28208CEC" w14:textId="02798F24" w:rsidR="00722E71" w:rsidRPr="00317FAA" w:rsidRDefault="00F73836"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mc:AlternateContent>
          <mc:Choice Requires="wps">
            <w:drawing>
              <wp:anchor distT="0" distB="0" distL="114300" distR="114300" simplePos="0" relativeHeight="251667456" behindDoc="0" locked="0" layoutInCell="1" hidden="0" allowOverlap="1" wp14:anchorId="07BD622A" wp14:editId="3310602B">
                <wp:simplePos x="0" y="0"/>
                <wp:positionH relativeFrom="margin">
                  <wp:posOffset>1212850</wp:posOffset>
                </wp:positionH>
                <wp:positionV relativeFrom="paragraph">
                  <wp:posOffset>219075</wp:posOffset>
                </wp:positionV>
                <wp:extent cx="337820" cy="550545"/>
                <wp:effectExtent l="0" t="0" r="24130" b="20955"/>
                <wp:wrapNone/>
                <wp:docPr id="7" name="Rectangle 7"/>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228A7F7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07BD622A" id="Rectangle 7" o:spid="_x0000_s1039" style="position:absolute;left:0;text-align:left;margin-left:95.5pt;margin-top:17.25pt;width:26.6pt;height:43.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" filled="f" strokecolor="red" strokeweight="1.5pt">
                <v:stroke startarrowwidth="narrow" startarrowlength="short" endarrowwidth="narrow" endarrowlength="short"/>
                <v:textbox inset="2.53958mm,2.53958mm,2.53958mm,2.53958mm">
                  <w:txbxContent>
                    <w:p w14:paraId="228A7F71"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68480" behindDoc="0" locked="0" layoutInCell="1" hidden="0" allowOverlap="1" wp14:anchorId="43487311" wp14:editId="3FFEF52C">
                <wp:simplePos x="0" y="0"/>
                <wp:positionH relativeFrom="margin">
                  <wp:posOffset>4422775</wp:posOffset>
                </wp:positionH>
                <wp:positionV relativeFrom="paragraph">
                  <wp:posOffset>161925</wp:posOffset>
                </wp:positionV>
                <wp:extent cx="337820" cy="550545"/>
                <wp:effectExtent l="0" t="0" r="24130" b="20955"/>
                <wp:wrapNone/>
                <wp:docPr id="10" name="Rectangle 10"/>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7E8DAE61"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43487311" id="Rectangle 10" o:spid="_x0000_s1040" style="position:absolute;left:0;text-align:left;margin-left:348.25pt;margin-top:12.75pt;width:26.6pt;height:43.3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" filled="f" strokecolor="red" strokeweight="1.5pt">
                <v:stroke startarrowwidth="narrow" startarrowlength="short" endarrowwidth="narrow" endarrowlength="short"/>
                <v:textbox inset="2.53958mm,2.53958mm,2.53958mm,2.53958mm">
                  <w:txbxContent>
                    <w:p w14:paraId="7E8DAE61" w14:textId="77777777" w:rsidR="008632FB" w:rsidRDefault="008632FB">
                      <w:pPr>
                        <w:textDirection w:val="btLr"/>
                      </w:pPr>
                    </w:p>
                  </w:txbxContent>
                </v:textbox>
                <w10:wrap anchorx="margin"/>
              </v:rect>
            </w:pict>
          </mc:Fallback>
        </mc:AlternateContent>
      </w:r>
      <w:r w:rsidRPr="00317FAA">
        <w:rPr>
          <w:rFonts w:asciiTheme="majorHAnsi" w:hAnsiTheme="majorHAnsi" w:cstheme="majorHAnsi"/>
          <w:noProof/>
        </w:rPr>
        <mc:AlternateContent>
          <mc:Choice Requires="wps">
            <w:drawing>
              <wp:anchor distT="0" distB="0" distL="114300" distR="114300" simplePos="0" relativeHeight="251669504" behindDoc="0" locked="0" layoutInCell="1" hidden="0" allowOverlap="1" wp14:anchorId="577B99A6" wp14:editId="7D5B6A81">
                <wp:simplePos x="0" y="0"/>
                <wp:positionH relativeFrom="margin">
                  <wp:posOffset>3451225</wp:posOffset>
                </wp:positionH>
                <wp:positionV relativeFrom="paragraph">
                  <wp:posOffset>219075</wp:posOffset>
                </wp:positionV>
                <wp:extent cx="337820" cy="550545"/>
                <wp:effectExtent l="0" t="0" r="24130" b="20955"/>
                <wp:wrapNone/>
                <wp:docPr id="6" name="Rectangle 6"/>
                <wp:cNvGraphicFramePr/>
                <a:graphic xmlns:a="http://schemas.openxmlformats.org/drawingml/2006/main">
                  <a:graphicData uri="http://schemas.microsoft.com/office/word/2010/wordprocessingShape">
                    <wps:wsp>
                      <wps:cNvSpPr/>
                      <wps:spPr>
                        <a:xfrm>
                          <a:off x="0" y="0"/>
                          <a:ext cx="337820" cy="550545"/>
                        </a:xfrm>
                        <a:prstGeom prst="rect">
                          <a:avLst/>
                        </a:prstGeom>
                        <a:noFill/>
                        <a:ln w="19050" cap="flat" cmpd="sng">
                          <a:solidFill>
                            <a:srgbClr val="FF0000"/>
                          </a:solidFill>
                          <a:prstDash val="solid"/>
                          <a:miter lim="800000"/>
                          <a:headEnd type="none" w="sm" len="sm"/>
                          <a:tailEnd type="none" w="sm" len="sm"/>
                        </a:ln>
                      </wps:spPr>
                      <wps:txbx>
                        <w:txbxContent>
                          <w:p w14:paraId="51453986" w14:textId="77777777" w:rsidR="008632FB" w:rsidRDefault="008632FB">
                            <w:pPr>
                              <w:textDirection w:val="btLr"/>
                            </w:pPr>
                          </w:p>
                        </w:txbxContent>
                      </wps:txbx>
                      <wps:bodyPr spcFirstLastPara="1" wrap="square" lIns="91425" tIns="91425" rIns="91425" bIns="91425" anchor="ctr" anchorCtr="0"/>
                    </wps:wsp>
                  </a:graphicData>
                </a:graphic>
              </wp:anchor>
            </w:drawing>
          </mc:Choice>
          <mc:Fallback>
            <w:pict>
              <v:rect w14:anchorId="577B99A6" id="Rectangle 6" o:spid="_x0000_s1041" style="position:absolute;left:0;text-align:left;margin-left:271.75pt;margin-top:17.25pt;width:26.6pt;height:43.3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" filled="f" strokecolor="red" strokeweight="1.5pt">
                <v:stroke startarrowwidth="narrow" startarrowlength="short" endarrowwidth="narrow" endarrowlength="short"/>
                <v:textbox inset="2.53958mm,2.53958mm,2.53958mm,2.53958mm">
                  <w:txbxContent>
                    <w:p w14:paraId="51453986" w14:textId="77777777" w:rsidR="008632FB" w:rsidRDefault="008632FB">
                      <w:pPr>
                        <w:textDirection w:val="btLr"/>
                      </w:pPr>
                    </w:p>
                  </w:txbxContent>
                </v:textbox>
                <w10:wrap anchorx="margin"/>
              </v:rect>
            </w:pict>
          </mc:Fallback>
        </mc:AlternateContent>
      </w:r>
      <w:r w:rsidR="00D37034" w:rsidRPr="00317FAA">
        <w:rPr>
          <w:rFonts w:asciiTheme="majorHAnsi" w:hAnsiTheme="majorHAnsi" w:cstheme="majorHAnsi"/>
          <w:noProof/>
          <w:color w:val="000000"/>
        </w:rPr>
        <w:drawing>
          <wp:inline distT="0" distB="0" distL="0" distR="0" wp14:anchorId="4692CD3E" wp14:editId="141B9F92">
            <wp:extent cx="1780674" cy="1600200"/>
            <wp:effectExtent l="25400" t="25400" r="25400" b="25400"/>
            <wp:docPr id="5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t="13635"/>
                    <a:stretch>
                      <a:fillRect/>
                    </a:stretch>
                  </pic:blipFill>
                  <pic:spPr>
                    <a:xfrm>
                      <a:off x="0" y="0"/>
                      <a:ext cx="1780674" cy="1600200"/>
                    </a:xfrm>
                    <a:prstGeom prst="rect">
                      <a:avLst/>
                    </a:prstGeom>
                    <a:ln w="25400">
                      <a:solidFill>
                        <a:srgbClr val="000000"/>
                      </a:solidFill>
                      <a:prstDash val="solid"/>
                    </a:ln>
                  </pic:spPr>
                </pic:pic>
              </a:graphicData>
            </a:graphic>
          </wp:inline>
        </w:drawing>
      </w:r>
      <w:r w:rsidR="00D37034" w:rsidRPr="00317FAA">
        <w:rPr>
          <w:rFonts w:asciiTheme="majorHAnsi" w:hAnsiTheme="majorHAnsi" w:cstheme="majorHAnsi"/>
          <w:noProof/>
          <w:color w:val="000000"/>
        </w:rPr>
        <w:drawing>
          <wp:inline distT="0" distB="0" distL="0" distR="0" wp14:anchorId="78DD6D2B" wp14:editId="02C569E0">
            <wp:extent cx="3372477" cy="1600200"/>
            <wp:effectExtent l="25400" t="25400" r="25400" b="25400"/>
            <wp:docPr id="6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b="13635"/>
                    <a:stretch>
                      <a:fillRect/>
                    </a:stretch>
                  </pic:blipFill>
                  <pic:spPr>
                    <a:xfrm>
                      <a:off x="0" y="0"/>
                      <a:ext cx="3372477" cy="1600200"/>
                    </a:xfrm>
                    <a:prstGeom prst="rect">
                      <a:avLst/>
                    </a:prstGeom>
                    <a:ln w="25400">
                      <a:solidFill>
                        <a:srgbClr val="000000"/>
                      </a:solidFill>
                      <a:prstDash val="solid"/>
                    </a:ln>
                  </pic:spPr>
                </pic:pic>
              </a:graphicData>
            </a:graphic>
          </wp:inline>
        </w:drawing>
      </w:r>
    </w:p>
    <w:p w14:paraId="03CAFB9A"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1D22E976" w14:textId="08597DBB" w:rsidR="00722E71" w:rsidRPr="00F73836"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Use 2 female jumper wires (Central Control Unit part #1</w:t>
      </w:r>
      <w:r w:rsidRPr="00317FAA">
        <w:rPr>
          <w:rFonts w:asciiTheme="majorHAnsi" w:hAnsiTheme="majorHAnsi" w:cstheme="majorHAnsi"/>
        </w:rPr>
        <w:t>5</w:t>
      </w:r>
      <w:r w:rsidRPr="00317FAA">
        <w:rPr>
          <w:rFonts w:asciiTheme="majorHAnsi" w:hAnsiTheme="majorHAnsi" w:cstheme="majorHAnsi"/>
          <w:color w:val="000000"/>
        </w:rPr>
        <w:t xml:space="preserve">) to connect the 2 pins on the PCB (step 11) to the single pins on the capacitive touch sensors. The left pin should connect to the left sensor and the right pin should connect to the right sensor. </w:t>
      </w:r>
    </w:p>
    <w:p w14:paraId="5F631547" w14:textId="3A3E5775" w:rsidR="00722E71" w:rsidRPr="00317FAA" w:rsidRDefault="00F73836" w:rsidP="00F73836">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rPr>
        <w:lastRenderedPageBreak/>
        <w:drawing>
          <wp:inline distT="0" distB="0" distL="0" distR="0" wp14:anchorId="1FCD1195" wp14:editId="7D37D78C">
            <wp:extent cx="2381622" cy="1536700"/>
            <wp:effectExtent l="19050" t="19050" r="19050" b="25400"/>
            <wp:docPr id="2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74"/>
                    <a:srcRect l="6951" t="6617" r="5345" b="17931"/>
                    <a:stretch>
                      <a:fillRect/>
                    </a:stretch>
                  </pic:blipFill>
                  <pic:spPr>
                    <a:xfrm>
                      <a:off x="0" y="0"/>
                      <a:ext cx="2385699" cy="1539330"/>
                    </a:xfrm>
                    <a:prstGeom prst="rect">
                      <a:avLst/>
                    </a:prstGeom>
                    <a:ln w="25400">
                      <a:solidFill>
                        <a:srgbClr val="000000"/>
                      </a:solidFill>
                      <a:prstDash val="solid"/>
                    </a:ln>
                  </pic:spPr>
                </pic:pic>
              </a:graphicData>
            </a:graphic>
          </wp:inline>
        </w:drawing>
      </w:r>
    </w:p>
    <w:p w14:paraId="77343495" w14:textId="150E678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now set up Raspberry Pi in the case (Central Control Unit part #1) and screw it in place (only needs 2 screws near the USB ports, the other two are unnecessary</w:t>
      </w:r>
      <w:r w:rsidR="00F73836">
        <w:rPr>
          <w:rFonts w:asciiTheme="majorHAnsi" w:hAnsiTheme="majorHAnsi" w:cstheme="majorHAnsi"/>
          <w:color w:val="000000"/>
        </w:rPr>
        <w:t>)</w:t>
      </w:r>
      <w:r w:rsidRPr="00317FAA">
        <w:rPr>
          <w:rFonts w:asciiTheme="majorHAnsi" w:hAnsiTheme="majorHAnsi" w:cstheme="majorHAnsi"/>
          <w:color w:val="000000"/>
        </w:rPr>
        <w:t>. Plug the USB sound card</w:t>
      </w:r>
      <w:ins w:id="51" w:author="PsiDev" w:date="2019-02-01T14:05:00Z">
        <w:r w:rsidR="004B1F10">
          <w:rPr>
            <w:rFonts w:asciiTheme="majorHAnsi" w:hAnsiTheme="majorHAnsi" w:cstheme="majorHAnsi"/>
            <w:color w:val="000000"/>
          </w:rPr>
          <w:t xml:space="preserve"> (Central Control Unit part #25)</w:t>
        </w:r>
      </w:ins>
      <w:r w:rsidRPr="00317FAA">
        <w:rPr>
          <w:rFonts w:asciiTheme="majorHAnsi" w:hAnsiTheme="majorHAnsi" w:cstheme="majorHAnsi"/>
          <w:color w:val="000000"/>
        </w:rPr>
        <w:t xml:space="preserve"> into one of the USB ports.</w:t>
      </w:r>
    </w:p>
    <w:p w14:paraId="28D238A2" w14:textId="77777777" w:rsidR="00722E71" w:rsidRPr="00317FAA" w:rsidRDefault="00D37034" w:rsidP="00F73836">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2B1EBD22" wp14:editId="4CB6DA7D">
            <wp:extent cx="2308602" cy="1731450"/>
            <wp:effectExtent l="25400" t="25400" r="25400" b="25400"/>
            <wp:docPr id="61"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75"/>
                    <a:srcRect/>
                    <a:stretch>
                      <a:fillRect/>
                    </a:stretch>
                  </pic:blipFill>
                  <pic:spPr>
                    <a:xfrm>
                      <a:off x="0" y="0"/>
                      <a:ext cx="2308602" cy="1731450"/>
                    </a:xfrm>
                    <a:prstGeom prst="rect">
                      <a:avLst/>
                    </a:prstGeom>
                    <a:ln w="25400">
                      <a:solidFill>
                        <a:srgbClr val="000000"/>
                      </a:solidFill>
                      <a:prstDash val="solid"/>
                    </a:ln>
                  </pic:spPr>
                </pic:pic>
              </a:graphicData>
            </a:graphic>
          </wp:inline>
        </w:drawing>
      </w:r>
    </w:p>
    <w:p w14:paraId="23D3661C"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0001100D" w14:textId="55EF8296"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Line up the fully assembled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Raspberry Pi so</w:t>
      </w:r>
      <w:r w:rsidR="00F73836">
        <w:rPr>
          <w:rFonts w:asciiTheme="majorHAnsi" w:hAnsiTheme="majorHAnsi" w:cstheme="majorHAnsi"/>
          <w:color w:val="000000"/>
        </w:rPr>
        <w:t xml:space="preserve"> that</w:t>
      </w:r>
      <w:r w:rsidRPr="00317FAA">
        <w:rPr>
          <w:rFonts w:asciiTheme="majorHAnsi" w:hAnsiTheme="majorHAnsi" w:cstheme="majorHAnsi"/>
          <w:color w:val="000000"/>
        </w:rPr>
        <w:t xml:space="preserve"> the pins on the Raspberry Pi fit into the 40-pin female header socket on the </w:t>
      </w:r>
      <w:r w:rsidR="00F73836">
        <w:rPr>
          <w:rFonts w:asciiTheme="majorHAnsi" w:hAnsiTheme="majorHAnsi" w:cstheme="majorHAnsi"/>
          <w:color w:val="000000"/>
        </w:rPr>
        <w:t>CCU PCB</w:t>
      </w:r>
      <w:r w:rsidRPr="00317FAA">
        <w:rPr>
          <w:rFonts w:asciiTheme="majorHAnsi" w:hAnsiTheme="majorHAnsi" w:cstheme="majorHAnsi"/>
          <w:color w:val="000000"/>
        </w:rPr>
        <w:t>.</w:t>
      </w:r>
    </w:p>
    <w:p w14:paraId="43D167F6" w14:textId="41C1FC55" w:rsidR="00722E71"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Screw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to the case with 2 screws near the LED and the switch. </w:t>
      </w:r>
    </w:p>
    <w:p w14:paraId="538E2CC6" w14:textId="7D500EBA" w:rsidR="00722E71" w:rsidRDefault="00B937F3" w:rsidP="00B937F3">
      <w:pPr>
        <w:pBdr>
          <w:top w:val="nil"/>
          <w:left w:val="nil"/>
          <w:bottom w:val="nil"/>
          <w:right w:val="nil"/>
          <w:between w:val="nil"/>
        </w:pBdr>
        <w:spacing w:line="360" w:lineRule="auto"/>
        <w:ind w:left="720"/>
        <w:contextualSpacing/>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09CE9600" wp14:editId="555D2842">
            <wp:extent cx="2310229" cy="1732672"/>
            <wp:effectExtent l="25400" t="25400" r="25400" b="25400"/>
            <wp:docPr id="3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76"/>
                    <a:srcRect/>
                    <a:stretch>
                      <a:fillRect/>
                    </a:stretch>
                  </pic:blipFill>
                  <pic:spPr>
                    <a:xfrm>
                      <a:off x="0" y="0"/>
                      <a:ext cx="2310229" cy="1732672"/>
                    </a:xfrm>
                    <a:prstGeom prst="rect">
                      <a:avLst/>
                    </a:prstGeom>
                    <a:ln w="25400">
                      <a:solidFill>
                        <a:srgbClr val="000000"/>
                      </a:solidFill>
                      <a:prstDash val="solid"/>
                    </a:ln>
                  </pic:spPr>
                </pic:pic>
              </a:graphicData>
            </a:graphic>
          </wp:inline>
        </w:drawing>
      </w:r>
    </w:p>
    <w:p w14:paraId="0351E91D" w14:textId="77777777" w:rsidR="00B937F3" w:rsidRPr="00317FAA" w:rsidRDefault="00B937F3" w:rsidP="00B937F3">
      <w:pPr>
        <w:pBdr>
          <w:top w:val="nil"/>
          <w:left w:val="nil"/>
          <w:bottom w:val="nil"/>
          <w:right w:val="nil"/>
          <w:between w:val="nil"/>
        </w:pBdr>
        <w:spacing w:line="360" w:lineRule="auto"/>
        <w:ind w:left="720"/>
        <w:contextualSpacing/>
        <w:jc w:val="center"/>
        <w:rPr>
          <w:rFonts w:asciiTheme="majorHAnsi" w:hAnsiTheme="majorHAnsi" w:cstheme="majorHAnsi"/>
          <w:color w:val="000000"/>
        </w:rPr>
      </w:pPr>
    </w:p>
    <w:p w14:paraId="1058788E" w14:textId="7596DADC"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Screw on the top of the case.</w:t>
      </w:r>
    </w:p>
    <w:p w14:paraId="2D15A426" w14:textId="35EE8CF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Slide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onto the edge of a </w:t>
      </w:r>
      <w:r w:rsidR="00B937F3">
        <w:rPr>
          <w:rFonts w:asciiTheme="majorHAnsi" w:hAnsiTheme="majorHAnsi" w:cstheme="majorHAnsi"/>
          <w:color w:val="000000"/>
        </w:rPr>
        <w:t>‘shoebox’ mouse cage.</w:t>
      </w:r>
    </w:p>
    <w:p w14:paraId="32470100" w14:textId="532A2592" w:rsidR="00722E71" w:rsidRPr="00317FAA" w:rsidRDefault="00D37034" w:rsidP="004B1F10">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 xml:space="preserve">Connect the Central Control Unit to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using audio cables (Central Control Unit parts #2</w:t>
      </w:r>
      <w:ins w:id="52" w:author="PsiDev" w:date="2019-02-01T12:44:00Z">
        <w:r w:rsidR="004B1F10">
          <w:rPr>
            <w:rFonts w:asciiTheme="majorHAnsi" w:hAnsiTheme="majorHAnsi" w:cstheme="majorHAnsi"/>
          </w:rPr>
          <w:t>1</w:t>
        </w:r>
      </w:ins>
      <w:del w:id="53" w:author="PsiDev" w:date="2019-02-01T12:44:00Z">
        <w:r w:rsidRPr="00317FAA" w:rsidDel="004B1F10">
          <w:rPr>
            <w:rFonts w:asciiTheme="majorHAnsi" w:hAnsiTheme="majorHAnsi" w:cstheme="majorHAnsi"/>
          </w:rPr>
          <w:delText>2</w:delText>
        </w:r>
      </w:del>
      <w:r w:rsidRPr="00317FAA">
        <w:rPr>
          <w:rFonts w:asciiTheme="majorHAnsi" w:hAnsiTheme="majorHAnsi" w:cstheme="majorHAnsi"/>
          <w:color w:val="000000"/>
        </w:rPr>
        <w:t xml:space="preserve"> &amp; #2</w:t>
      </w:r>
      <w:ins w:id="54" w:author="PsiDev" w:date="2019-02-01T12:44:00Z">
        <w:r w:rsidR="004B1F10">
          <w:rPr>
            <w:rFonts w:asciiTheme="majorHAnsi" w:hAnsiTheme="majorHAnsi" w:cstheme="majorHAnsi"/>
          </w:rPr>
          <w:t>2</w:t>
        </w:r>
      </w:ins>
      <w:del w:id="55" w:author="PsiDev" w:date="2019-02-01T12:44:00Z">
        <w:r w:rsidRPr="00317FAA" w:rsidDel="004B1F10">
          <w:rPr>
            <w:rFonts w:asciiTheme="majorHAnsi" w:hAnsiTheme="majorHAnsi" w:cstheme="majorHAnsi"/>
          </w:rPr>
          <w:delText>3</w:delText>
        </w:r>
      </w:del>
      <w:r w:rsidRPr="00317FAA">
        <w:rPr>
          <w:rFonts w:asciiTheme="majorHAnsi" w:hAnsiTheme="majorHAnsi" w:cstheme="majorHAnsi"/>
          <w:color w:val="000000"/>
        </w:rPr>
        <w:t xml:space="preserve">). One cable should connect each </w:t>
      </w:r>
      <w:r w:rsidR="00B937F3">
        <w:rPr>
          <w:rFonts w:asciiTheme="majorHAnsi" w:hAnsiTheme="majorHAnsi" w:cstheme="majorHAnsi"/>
          <w:color w:val="000000"/>
        </w:rPr>
        <w:t>3.5mm</w:t>
      </w:r>
      <w:r w:rsidRPr="00317FAA">
        <w:rPr>
          <w:rFonts w:asciiTheme="majorHAnsi" w:hAnsiTheme="majorHAnsi" w:cstheme="majorHAnsi"/>
          <w:color w:val="000000"/>
        </w:rPr>
        <w:t xml:space="preserve"> jack on the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to the Central Control Unit. The </w:t>
      </w:r>
      <w:r w:rsidR="00B937F3">
        <w:rPr>
          <w:rFonts w:asciiTheme="majorHAnsi" w:hAnsiTheme="majorHAnsi" w:cstheme="majorHAnsi"/>
          <w:color w:val="000000"/>
        </w:rPr>
        <w:t>3.5mm jack</w:t>
      </w:r>
      <w:r w:rsidRPr="00317FAA">
        <w:rPr>
          <w:rFonts w:asciiTheme="majorHAnsi" w:hAnsiTheme="majorHAnsi" w:cstheme="majorHAnsi"/>
          <w:color w:val="000000"/>
        </w:rPr>
        <w:t xml:space="preserve"> connected to the speaker goes in the headphones </w:t>
      </w:r>
      <w:ins w:id="56" w:author="PsiDev" w:date="2019-02-01T14:11:00Z">
        <w:r w:rsidR="004B1F10">
          <w:rPr>
            <w:rFonts w:asciiTheme="majorHAnsi" w:hAnsiTheme="majorHAnsi" w:cstheme="majorHAnsi"/>
            <w:color w:val="000000"/>
          </w:rPr>
          <w:t xml:space="preserve">(green) </w:t>
        </w:r>
      </w:ins>
      <w:r w:rsidRPr="00317FAA">
        <w:rPr>
          <w:rFonts w:asciiTheme="majorHAnsi" w:hAnsiTheme="majorHAnsi" w:cstheme="majorHAnsi"/>
          <w:color w:val="000000"/>
        </w:rPr>
        <w:t>side of the sound card</w:t>
      </w:r>
      <w:ins w:id="57" w:author="PsiDev" w:date="2019-02-01T14:07:00Z">
        <w:r w:rsidR="004B1F10">
          <w:rPr>
            <w:rFonts w:asciiTheme="majorHAnsi" w:hAnsiTheme="majorHAnsi" w:cstheme="majorHAnsi"/>
            <w:color w:val="000000"/>
          </w:rPr>
          <w:t xml:space="preserve"> (#22)</w:t>
        </w:r>
      </w:ins>
      <w:r w:rsidRPr="00317FAA">
        <w:rPr>
          <w:rFonts w:asciiTheme="majorHAnsi" w:hAnsiTheme="majorHAnsi" w:cstheme="majorHAnsi"/>
          <w:color w:val="000000"/>
        </w:rPr>
        <w:t xml:space="preserve">. </w:t>
      </w:r>
      <w:del w:id="58" w:author="PsiDev" w:date="2019-02-01T14:14:00Z">
        <w:r w:rsidRPr="00317FAA" w:rsidDel="004B1F10">
          <w:rPr>
            <w:rFonts w:asciiTheme="majorHAnsi" w:hAnsiTheme="majorHAnsi" w:cstheme="majorHAnsi"/>
            <w:color w:val="000000"/>
          </w:rPr>
          <w:delText xml:space="preserve">The </w:delText>
        </w:r>
        <w:r w:rsidR="00B937F3" w:rsidDel="004B1F10">
          <w:rPr>
            <w:rFonts w:asciiTheme="majorHAnsi" w:hAnsiTheme="majorHAnsi" w:cstheme="majorHAnsi"/>
            <w:color w:val="000000"/>
          </w:rPr>
          <w:delText xml:space="preserve">3.5mm jack </w:delText>
        </w:r>
        <w:r w:rsidRPr="00317FAA" w:rsidDel="004B1F10">
          <w:rPr>
            <w:rFonts w:asciiTheme="majorHAnsi" w:hAnsiTheme="majorHAnsi" w:cstheme="majorHAnsi"/>
            <w:color w:val="000000"/>
          </w:rPr>
          <w:delText xml:space="preserve">connected to the waterspout goes to </w:delText>
        </w:r>
      </w:del>
      <w:del w:id="59" w:author="PsiDev" w:date="2019-02-01T14:12:00Z">
        <w:r w:rsidR="00B937F3" w:rsidDel="004B1F10">
          <w:rPr>
            <w:rFonts w:asciiTheme="majorHAnsi" w:hAnsiTheme="majorHAnsi" w:cstheme="majorHAnsi"/>
            <w:color w:val="000000"/>
          </w:rPr>
          <w:delText>jack</w:delText>
        </w:r>
      </w:del>
      <w:del w:id="60" w:author="PsiDev" w:date="2019-02-01T14:14:00Z">
        <w:r w:rsidRPr="00317FAA" w:rsidDel="004B1F10">
          <w:rPr>
            <w:rFonts w:asciiTheme="majorHAnsi" w:hAnsiTheme="majorHAnsi" w:cstheme="majorHAnsi"/>
            <w:color w:val="000000"/>
          </w:rPr>
          <w:delText xml:space="preserve"> on the </w:delText>
        </w:r>
        <w:r w:rsidR="00F73836" w:rsidDel="004B1F10">
          <w:rPr>
            <w:rFonts w:asciiTheme="majorHAnsi" w:hAnsiTheme="majorHAnsi" w:cstheme="majorHAnsi"/>
            <w:color w:val="000000"/>
          </w:rPr>
          <w:delText>CCU PCB</w:delText>
        </w:r>
        <w:r w:rsidRPr="00317FAA" w:rsidDel="004B1F10">
          <w:rPr>
            <w:rFonts w:asciiTheme="majorHAnsi" w:hAnsiTheme="majorHAnsi" w:cstheme="majorHAnsi"/>
            <w:color w:val="000000"/>
          </w:rPr>
          <w:delText xml:space="preserve"> connected to the capacitive touch sensor</w:delText>
        </w:r>
        <w:r w:rsidR="00B937F3" w:rsidDel="004B1F10">
          <w:rPr>
            <w:rFonts w:asciiTheme="majorHAnsi" w:hAnsiTheme="majorHAnsi" w:cstheme="majorHAnsi"/>
            <w:color w:val="000000"/>
          </w:rPr>
          <w:delText xml:space="preserve">. </w:delText>
        </w:r>
      </w:del>
      <w:r w:rsidRPr="00317FAA">
        <w:rPr>
          <w:rFonts w:asciiTheme="majorHAnsi" w:hAnsiTheme="majorHAnsi" w:cstheme="majorHAnsi"/>
          <w:color w:val="000000"/>
        </w:rPr>
        <w:t xml:space="preserve">The </w:t>
      </w:r>
      <w:del w:id="61" w:author="PsiDev" w:date="2019-02-01T14:14:00Z">
        <w:r w:rsidRPr="00317FAA" w:rsidDel="004B1F10">
          <w:rPr>
            <w:rFonts w:asciiTheme="majorHAnsi" w:hAnsiTheme="majorHAnsi" w:cstheme="majorHAnsi"/>
            <w:color w:val="000000"/>
          </w:rPr>
          <w:delText xml:space="preserve">last </w:delText>
        </w:r>
      </w:del>
      <w:r w:rsidR="00B937F3">
        <w:rPr>
          <w:rFonts w:asciiTheme="majorHAnsi" w:hAnsiTheme="majorHAnsi" w:cstheme="majorHAnsi"/>
          <w:color w:val="000000"/>
        </w:rPr>
        <w:t>3.5mm jack</w:t>
      </w:r>
      <w:r w:rsidRPr="00317FAA">
        <w:rPr>
          <w:rFonts w:asciiTheme="majorHAnsi" w:hAnsiTheme="majorHAnsi" w:cstheme="majorHAnsi"/>
          <w:color w:val="000000"/>
        </w:rPr>
        <w:t xml:space="preserve"> </w:t>
      </w:r>
      <w:ins w:id="62" w:author="PsiDev" w:date="2019-02-01T14:14:00Z">
        <w:r w:rsidR="004B1F10">
          <w:rPr>
            <w:rFonts w:asciiTheme="majorHAnsi" w:hAnsiTheme="majorHAnsi" w:cstheme="majorHAnsi"/>
            <w:color w:val="000000"/>
          </w:rPr>
          <w:t xml:space="preserve">connected to the </w:t>
        </w:r>
      </w:ins>
      <w:del w:id="63" w:author="PsiDev" w:date="2019-02-01T14:14:00Z">
        <w:r w:rsidRPr="00317FAA" w:rsidDel="004B1F10">
          <w:rPr>
            <w:rFonts w:asciiTheme="majorHAnsi" w:hAnsiTheme="majorHAnsi" w:cstheme="majorHAnsi"/>
            <w:color w:val="000000"/>
          </w:rPr>
          <w:delText xml:space="preserve">is </w:delText>
        </w:r>
      </w:del>
      <w:del w:id="64" w:author="PsiDev" w:date="2019-02-01T14:12:00Z">
        <w:r w:rsidRPr="00317FAA" w:rsidDel="004B1F10">
          <w:rPr>
            <w:rFonts w:asciiTheme="majorHAnsi" w:hAnsiTheme="majorHAnsi" w:cstheme="majorHAnsi"/>
            <w:color w:val="000000"/>
          </w:rPr>
          <w:delText>connected to</w:delText>
        </w:r>
      </w:del>
      <w:del w:id="65" w:author="PsiDev" w:date="2019-02-01T14:14:00Z">
        <w:r w:rsidRPr="00317FAA" w:rsidDel="004B1F10">
          <w:rPr>
            <w:rFonts w:asciiTheme="majorHAnsi" w:hAnsiTheme="majorHAnsi" w:cstheme="majorHAnsi"/>
            <w:color w:val="000000"/>
          </w:rPr>
          <w:delText xml:space="preserve"> the </w:delText>
        </w:r>
      </w:del>
      <w:r w:rsidRPr="00317FAA">
        <w:rPr>
          <w:rFonts w:asciiTheme="majorHAnsi" w:hAnsiTheme="majorHAnsi" w:cstheme="majorHAnsi"/>
          <w:color w:val="000000"/>
        </w:rPr>
        <w:t xml:space="preserve">power of the amplifier and </w:t>
      </w:r>
      <w:ins w:id="66" w:author="PsiDev" w:date="2019-02-01T14:14:00Z">
        <w:r w:rsidR="004B1F10">
          <w:rPr>
            <w:rFonts w:asciiTheme="majorHAnsi" w:hAnsiTheme="majorHAnsi" w:cstheme="majorHAnsi"/>
            <w:color w:val="000000"/>
          </w:rPr>
          <w:t>goes</w:t>
        </w:r>
      </w:ins>
      <w:del w:id="67" w:author="PsiDev" w:date="2019-02-01T14:14:00Z">
        <w:r w:rsidRPr="00317FAA" w:rsidDel="004B1F10">
          <w:rPr>
            <w:rFonts w:asciiTheme="majorHAnsi" w:hAnsiTheme="majorHAnsi" w:cstheme="majorHAnsi"/>
            <w:color w:val="000000"/>
          </w:rPr>
          <w:delText>must be connected</w:delText>
        </w:r>
      </w:del>
      <w:r w:rsidRPr="00317FAA">
        <w:rPr>
          <w:rFonts w:asciiTheme="majorHAnsi" w:hAnsiTheme="majorHAnsi" w:cstheme="majorHAnsi"/>
          <w:color w:val="000000"/>
        </w:rPr>
        <w:t xml:space="preserve"> to the 5V socket on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components facing upwards, this socket is third </w:t>
      </w:r>
      <w:ins w:id="68" w:author="PsiDev" w:date="2019-02-01T14:13:00Z">
        <w:r w:rsidR="004B1F10">
          <w:rPr>
            <w:rFonts w:asciiTheme="majorHAnsi" w:hAnsiTheme="majorHAnsi" w:cstheme="majorHAnsi"/>
            <w:color w:val="000000"/>
          </w:rPr>
          <w:t>from</w:t>
        </w:r>
      </w:ins>
      <w:del w:id="69" w:author="PsiDev" w:date="2019-02-01T14:13:00Z">
        <w:r w:rsidRPr="00317FAA" w:rsidDel="004B1F10">
          <w:rPr>
            <w:rFonts w:asciiTheme="majorHAnsi" w:hAnsiTheme="majorHAnsi" w:cstheme="majorHAnsi"/>
            <w:color w:val="000000"/>
          </w:rPr>
          <w:delText>to</w:delText>
        </w:r>
      </w:del>
      <w:r w:rsidRPr="00317FAA">
        <w:rPr>
          <w:rFonts w:asciiTheme="majorHAnsi" w:hAnsiTheme="majorHAnsi" w:cstheme="majorHAnsi"/>
          <w:color w:val="000000"/>
        </w:rPr>
        <w:t xml:space="preserve"> the left)</w:t>
      </w:r>
      <w:ins w:id="70" w:author="PsiDev" w:date="2019-02-01T14:08:00Z">
        <w:r w:rsidR="004B1F10">
          <w:rPr>
            <w:rFonts w:asciiTheme="majorHAnsi" w:hAnsiTheme="majorHAnsi" w:cstheme="majorHAnsi"/>
            <w:color w:val="000000"/>
          </w:rPr>
          <w:t xml:space="preserve"> (#21)</w:t>
        </w:r>
      </w:ins>
      <w:r w:rsidRPr="00317FAA">
        <w:rPr>
          <w:rFonts w:asciiTheme="majorHAnsi" w:hAnsiTheme="majorHAnsi" w:cstheme="majorHAnsi"/>
          <w:color w:val="000000"/>
        </w:rPr>
        <w:t>.</w:t>
      </w:r>
      <w:ins w:id="71" w:author="PsiDev" w:date="2019-02-01T14:14:00Z">
        <w:r w:rsidR="004B1F10">
          <w:rPr>
            <w:rFonts w:asciiTheme="majorHAnsi" w:hAnsiTheme="majorHAnsi" w:cstheme="majorHAnsi"/>
            <w:color w:val="000000"/>
          </w:rPr>
          <w:t xml:space="preserve"> </w:t>
        </w:r>
        <w:r w:rsidR="004B1F10" w:rsidRPr="00317FAA">
          <w:rPr>
            <w:rFonts w:asciiTheme="majorHAnsi" w:hAnsiTheme="majorHAnsi" w:cstheme="majorHAnsi"/>
            <w:color w:val="000000"/>
          </w:rPr>
          <w:t xml:space="preserve">The </w:t>
        </w:r>
        <w:r w:rsidR="004B1F10">
          <w:rPr>
            <w:rFonts w:asciiTheme="majorHAnsi" w:hAnsiTheme="majorHAnsi" w:cstheme="majorHAnsi"/>
            <w:color w:val="000000"/>
          </w:rPr>
          <w:t xml:space="preserve">3.5mm jack </w:t>
        </w:r>
        <w:r w:rsidR="004B1F10" w:rsidRPr="00317FAA">
          <w:rPr>
            <w:rFonts w:asciiTheme="majorHAnsi" w:hAnsiTheme="majorHAnsi" w:cstheme="majorHAnsi"/>
            <w:color w:val="000000"/>
          </w:rPr>
          <w:t xml:space="preserve">connected to the waterspout goes to </w:t>
        </w:r>
        <w:r w:rsidR="004B1F10">
          <w:rPr>
            <w:rFonts w:asciiTheme="majorHAnsi" w:hAnsiTheme="majorHAnsi" w:cstheme="majorHAnsi"/>
            <w:color w:val="000000"/>
          </w:rPr>
          <w:t>the socket</w:t>
        </w:r>
        <w:r w:rsidR="004B1F10" w:rsidRPr="00317FAA">
          <w:rPr>
            <w:rFonts w:asciiTheme="majorHAnsi" w:hAnsiTheme="majorHAnsi" w:cstheme="majorHAnsi"/>
            <w:color w:val="000000"/>
          </w:rPr>
          <w:t xml:space="preserve"> on the </w:t>
        </w:r>
        <w:r w:rsidR="004B1F10">
          <w:rPr>
            <w:rFonts w:asciiTheme="majorHAnsi" w:hAnsiTheme="majorHAnsi" w:cstheme="majorHAnsi"/>
            <w:color w:val="000000"/>
          </w:rPr>
          <w:t>CCU PCB</w:t>
        </w:r>
        <w:r w:rsidR="004B1F10" w:rsidRPr="00317FAA">
          <w:rPr>
            <w:rFonts w:asciiTheme="majorHAnsi" w:hAnsiTheme="majorHAnsi" w:cstheme="majorHAnsi"/>
            <w:color w:val="000000"/>
          </w:rPr>
          <w:t xml:space="preserve"> connected to the capacitive touch sensor</w:t>
        </w:r>
        <w:r w:rsidR="004B1F10">
          <w:rPr>
            <w:rFonts w:asciiTheme="majorHAnsi" w:hAnsiTheme="majorHAnsi" w:cstheme="majorHAnsi"/>
            <w:color w:val="000000"/>
          </w:rPr>
          <w:t xml:space="preserve"> </w:t>
        </w:r>
        <w:r w:rsidR="004B1F10" w:rsidRPr="00317FAA">
          <w:rPr>
            <w:rFonts w:asciiTheme="majorHAnsi" w:hAnsiTheme="majorHAnsi" w:cstheme="majorHAnsi"/>
            <w:color w:val="000000"/>
          </w:rPr>
          <w:t xml:space="preserve">(with the components facing upwards, </w:t>
        </w:r>
        <w:r w:rsidR="004B1F10">
          <w:rPr>
            <w:rFonts w:asciiTheme="majorHAnsi" w:hAnsiTheme="majorHAnsi" w:cstheme="majorHAnsi"/>
            <w:color w:val="000000"/>
          </w:rPr>
          <w:t>this socket is either first or second from the right*) (#22).</w:t>
        </w:r>
        <w:r w:rsidR="004B1F10">
          <w:rPr>
            <w:rFonts w:asciiTheme="majorHAnsi" w:hAnsiTheme="majorHAnsi" w:cstheme="majorHAnsi"/>
            <w:color w:val="000000"/>
          </w:rPr>
          <w:t xml:space="preserve"> NOTE: The </w:t>
        </w:r>
      </w:ins>
      <w:ins w:id="72" w:author="PsiDev" w:date="2019-02-01T14:16:00Z">
        <w:r w:rsidR="004B1F10">
          <w:rPr>
            <w:rFonts w:asciiTheme="majorHAnsi" w:hAnsiTheme="majorHAnsi" w:cstheme="majorHAnsi"/>
            <w:color w:val="000000"/>
          </w:rPr>
          <w:t xml:space="preserve">default uses the first capacitive touch sensor which corresponds to the socket that is second from the right. If the second capacitive touch sensor is </w:t>
        </w:r>
      </w:ins>
      <w:ins w:id="73" w:author="PsiDev" w:date="2019-02-01T14:17:00Z">
        <w:r w:rsidR="004B1F10">
          <w:rPr>
            <w:rFonts w:asciiTheme="majorHAnsi" w:hAnsiTheme="majorHAnsi" w:cstheme="majorHAnsi"/>
            <w:color w:val="000000"/>
          </w:rPr>
          <w:t>used,</w:t>
        </w:r>
      </w:ins>
      <w:ins w:id="74" w:author="PsiDev" w:date="2019-02-01T14:16:00Z">
        <w:r w:rsidR="004B1F10">
          <w:rPr>
            <w:rFonts w:asciiTheme="majorHAnsi" w:hAnsiTheme="majorHAnsi" w:cstheme="majorHAnsi"/>
            <w:color w:val="000000"/>
          </w:rPr>
          <w:t xml:space="preserve"> then the code must be changed to monitor </w:t>
        </w:r>
      </w:ins>
      <w:ins w:id="75" w:author="PsiDev" w:date="2019-02-01T14:19:00Z">
        <w:r w:rsidR="004B1F10">
          <w:rPr>
            <w:rFonts w:asciiTheme="majorHAnsi" w:hAnsiTheme="majorHAnsi" w:cstheme="majorHAnsi"/>
            <w:color w:val="000000"/>
          </w:rPr>
          <w:t>GPIO6 instead of GPIO5</w:t>
        </w:r>
      </w:ins>
      <w:ins w:id="76" w:author="PsiDev" w:date="2019-02-01T14:17:00Z">
        <w:r w:rsidR="004B1F10">
          <w:rPr>
            <w:rFonts w:asciiTheme="majorHAnsi" w:hAnsiTheme="majorHAnsi" w:cstheme="majorHAnsi"/>
            <w:color w:val="000000"/>
          </w:rPr>
          <w:t>.</w:t>
        </w:r>
      </w:ins>
    </w:p>
    <w:p w14:paraId="1C204414" w14:textId="78F22A6B" w:rsidR="00B937F3" w:rsidRDefault="00B937F3"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Cut one end of the 12’ audio cable (</w:t>
      </w:r>
      <w:r w:rsidRPr="00317FAA">
        <w:rPr>
          <w:rFonts w:asciiTheme="majorHAnsi" w:hAnsiTheme="majorHAnsi" w:cstheme="majorHAnsi"/>
          <w:color w:val="000000"/>
        </w:rPr>
        <w:t>Central Control Unit part #</w:t>
      </w:r>
      <w:r w:rsidRPr="00317FAA">
        <w:rPr>
          <w:rFonts w:asciiTheme="majorHAnsi" w:hAnsiTheme="majorHAnsi" w:cstheme="majorHAnsi"/>
        </w:rPr>
        <w:t>2</w:t>
      </w:r>
      <w:ins w:id="77" w:author="PsiDev" w:date="2019-02-01T12:44:00Z">
        <w:r w:rsidR="004B1F10">
          <w:rPr>
            <w:rFonts w:asciiTheme="majorHAnsi" w:hAnsiTheme="majorHAnsi" w:cstheme="majorHAnsi"/>
          </w:rPr>
          <w:t>3</w:t>
        </w:r>
      </w:ins>
      <w:del w:id="78" w:author="PsiDev" w:date="2019-02-01T12:44:00Z">
        <w:r w:rsidDel="004B1F10">
          <w:rPr>
            <w:rFonts w:asciiTheme="majorHAnsi" w:hAnsiTheme="majorHAnsi" w:cstheme="majorHAnsi"/>
          </w:rPr>
          <w:delText>4</w:delText>
        </w:r>
      </w:del>
      <w:r>
        <w:rPr>
          <w:rFonts w:asciiTheme="majorHAnsi" w:hAnsiTheme="majorHAnsi" w:cstheme="majorHAnsi"/>
        </w:rPr>
        <w:t>) and solder the ends to the leads on the solenoid (</w:t>
      </w:r>
      <w:r>
        <w:rPr>
          <w:rFonts w:asciiTheme="majorHAnsi" w:hAnsiTheme="majorHAnsi" w:cstheme="majorHAnsi"/>
          <w:color w:val="000000"/>
        </w:rPr>
        <w:t>Water Delivery part</w:t>
      </w:r>
      <w:r w:rsidRPr="00317FAA">
        <w:rPr>
          <w:rFonts w:asciiTheme="majorHAnsi" w:hAnsiTheme="majorHAnsi" w:cstheme="majorHAnsi"/>
          <w:color w:val="000000"/>
        </w:rPr>
        <w:t xml:space="preserve"> #</w:t>
      </w:r>
      <w:r>
        <w:rPr>
          <w:rFonts w:asciiTheme="majorHAnsi" w:hAnsiTheme="majorHAnsi" w:cstheme="majorHAnsi"/>
        </w:rPr>
        <w:t>1).</w:t>
      </w:r>
    </w:p>
    <w:p w14:paraId="68FE2381" w14:textId="109A72E9"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Plug the </w:t>
      </w:r>
      <w:r w:rsidR="00B937F3">
        <w:rPr>
          <w:rFonts w:asciiTheme="majorHAnsi" w:hAnsiTheme="majorHAnsi" w:cstheme="majorHAnsi"/>
          <w:color w:val="000000"/>
        </w:rPr>
        <w:t>3.5mm</w:t>
      </w:r>
      <w:r w:rsidRPr="00317FAA">
        <w:rPr>
          <w:rFonts w:asciiTheme="majorHAnsi" w:hAnsiTheme="majorHAnsi" w:cstheme="majorHAnsi"/>
          <w:color w:val="000000"/>
        </w:rPr>
        <w:t xml:space="preserve"> jack connected to the solenoid to the associated </w:t>
      </w:r>
      <w:r w:rsidR="00B937F3">
        <w:rPr>
          <w:rFonts w:asciiTheme="majorHAnsi" w:hAnsiTheme="majorHAnsi" w:cstheme="majorHAnsi"/>
          <w:color w:val="000000"/>
        </w:rPr>
        <w:t>jack</w:t>
      </w:r>
      <w:r w:rsidRPr="00317FAA">
        <w:rPr>
          <w:rFonts w:asciiTheme="majorHAnsi" w:hAnsiTheme="majorHAnsi" w:cstheme="majorHAnsi"/>
          <w:color w:val="000000"/>
        </w:rPr>
        <w:t xml:space="preserve"> on the </w:t>
      </w:r>
      <w:r w:rsidR="00F73836">
        <w:rPr>
          <w:rFonts w:asciiTheme="majorHAnsi" w:hAnsiTheme="majorHAnsi" w:cstheme="majorHAnsi"/>
          <w:color w:val="000000"/>
        </w:rPr>
        <w:t>CCU PCB</w:t>
      </w:r>
      <w:r w:rsidRPr="00317FAA">
        <w:rPr>
          <w:rFonts w:asciiTheme="majorHAnsi" w:hAnsiTheme="majorHAnsi" w:cstheme="majorHAnsi"/>
          <w:color w:val="000000"/>
        </w:rPr>
        <w:t xml:space="preserve"> (with the components facing upwards, the third and fourth </w:t>
      </w:r>
      <w:r w:rsidR="00B937F3">
        <w:rPr>
          <w:rFonts w:asciiTheme="majorHAnsi" w:hAnsiTheme="majorHAnsi" w:cstheme="majorHAnsi"/>
          <w:color w:val="000000"/>
        </w:rPr>
        <w:t>jacks</w:t>
      </w:r>
      <w:r w:rsidRPr="00317FAA">
        <w:rPr>
          <w:rFonts w:asciiTheme="majorHAnsi" w:hAnsiTheme="majorHAnsi" w:cstheme="majorHAnsi"/>
          <w:color w:val="000000"/>
        </w:rPr>
        <w:t xml:space="preserve"> from the right are for the solenoid).</w:t>
      </w:r>
      <w:ins w:id="79" w:author="PsiDev" w:date="2019-02-01T14:21:00Z">
        <w:r w:rsidR="004B1F10">
          <w:rPr>
            <w:rFonts w:asciiTheme="majorHAnsi" w:hAnsiTheme="majorHAnsi" w:cstheme="majorHAnsi"/>
            <w:color w:val="000000"/>
          </w:rPr>
          <w:t xml:space="preserve"> NOTE: The default uses socket third from the right. If the other socket is used, then the code must be changed </w:t>
        </w:r>
      </w:ins>
      <w:ins w:id="80" w:author="PsiDev" w:date="2019-02-01T14:24:00Z">
        <w:r w:rsidR="004B1F10">
          <w:rPr>
            <w:rFonts w:asciiTheme="majorHAnsi" w:hAnsiTheme="majorHAnsi" w:cstheme="majorHAnsi"/>
            <w:color w:val="000000"/>
          </w:rPr>
          <w:t>to trigger GPIO22 instead of GPIO13.</w:t>
        </w:r>
      </w:ins>
    </w:p>
    <w:p w14:paraId="78A50924" w14:textId="7B3CE14F"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Plug the </w:t>
      </w:r>
      <w:ins w:id="81" w:author="PsiDev" w:date="2019-02-01T12:45:00Z">
        <w:r w:rsidR="004B1F10">
          <w:rPr>
            <w:rFonts w:asciiTheme="majorHAnsi" w:hAnsiTheme="majorHAnsi" w:cstheme="majorHAnsi"/>
            <w:color w:val="000000"/>
          </w:rPr>
          <w:t xml:space="preserve">extension power cord (Central Control Unit part #20) into the Central Control Unit and connect it to the </w:t>
        </w:r>
      </w:ins>
      <w:r w:rsidRPr="00317FAA">
        <w:rPr>
          <w:rFonts w:asciiTheme="majorHAnsi" w:hAnsiTheme="majorHAnsi" w:cstheme="majorHAnsi"/>
          <w:color w:val="000000"/>
        </w:rPr>
        <w:t>12V power cord (Central Control Unit part #</w:t>
      </w:r>
      <w:ins w:id="82" w:author="PsiDev" w:date="2019-02-01T12:43:00Z">
        <w:r w:rsidR="004B1F10">
          <w:rPr>
            <w:rFonts w:asciiTheme="majorHAnsi" w:hAnsiTheme="majorHAnsi" w:cstheme="majorHAnsi"/>
          </w:rPr>
          <w:t>19</w:t>
        </w:r>
      </w:ins>
      <w:del w:id="83" w:author="PsiDev" w:date="2019-02-01T12:43:00Z">
        <w:r w:rsidRPr="00317FAA" w:rsidDel="004B1F10">
          <w:rPr>
            <w:rFonts w:asciiTheme="majorHAnsi" w:hAnsiTheme="majorHAnsi" w:cstheme="majorHAnsi"/>
          </w:rPr>
          <w:delText>20</w:delText>
        </w:r>
      </w:del>
      <w:r w:rsidRPr="00317FAA">
        <w:rPr>
          <w:rFonts w:asciiTheme="majorHAnsi" w:hAnsiTheme="majorHAnsi" w:cstheme="majorHAnsi"/>
          <w:color w:val="000000"/>
        </w:rPr>
        <w:t>)</w:t>
      </w:r>
      <w:del w:id="84" w:author="PsiDev" w:date="2019-02-01T12:46:00Z">
        <w:r w:rsidRPr="00317FAA" w:rsidDel="004B1F10">
          <w:rPr>
            <w:rFonts w:asciiTheme="majorHAnsi" w:hAnsiTheme="majorHAnsi" w:cstheme="majorHAnsi"/>
            <w:color w:val="000000"/>
          </w:rPr>
          <w:delText xml:space="preserve"> into the Central Control Unit</w:delText>
        </w:r>
      </w:del>
      <w:r w:rsidRPr="00317FAA">
        <w:rPr>
          <w:rFonts w:asciiTheme="majorHAnsi" w:hAnsiTheme="majorHAnsi" w:cstheme="majorHAnsi"/>
          <w:color w:val="000000"/>
        </w:rPr>
        <w:t>.</w:t>
      </w:r>
    </w:p>
    <w:p w14:paraId="6E5C9EE4" w14:textId="69A56FC4" w:rsidR="00722E71" w:rsidRPr="00317FAA" w:rsidRDefault="00D37034" w:rsidP="00D11267">
      <w:pPr>
        <w:numPr>
          <w:ilvl w:val="0"/>
          <w:numId w:val="8"/>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Power on the system by plugging the micro</w:t>
      </w:r>
      <w:r w:rsidR="00B937F3">
        <w:rPr>
          <w:rFonts w:asciiTheme="majorHAnsi" w:hAnsiTheme="majorHAnsi" w:cstheme="majorHAnsi"/>
          <w:color w:val="000000"/>
        </w:rPr>
        <w:t xml:space="preserve"> </w:t>
      </w:r>
      <w:r w:rsidRPr="00317FAA">
        <w:rPr>
          <w:rFonts w:asciiTheme="majorHAnsi" w:hAnsiTheme="majorHAnsi" w:cstheme="majorHAnsi"/>
          <w:color w:val="000000"/>
        </w:rPr>
        <w:t>USB cable (Central Control Unit part #2</w:t>
      </w:r>
      <w:ins w:id="85" w:author="PsiDev" w:date="2019-02-01T12:44:00Z">
        <w:r w:rsidR="004B1F10">
          <w:rPr>
            <w:rFonts w:asciiTheme="majorHAnsi" w:hAnsiTheme="majorHAnsi" w:cstheme="majorHAnsi"/>
          </w:rPr>
          <w:t>4</w:t>
        </w:r>
      </w:ins>
      <w:del w:id="86" w:author="PsiDev" w:date="2019-02-01T12:44:00Z">
        <w:r w:rsidR="00B937F3" w:rsidDel="004B1F10">
          <w:rPr>
            <w:rFonts w:asciiTheme="majorHAnsi" w:hAnsiTheme="majorHAnsi" w:cstheme="majorHAnsi"/>
          </w:rPr>
          <w:delText>5</w:delText>
        </w:r>
      </w:del>
      <w:r w:rsidRPr="00317FAA">
        <w:rPr>
          <w:rFonts w:asciiTheme="majorHAnsi" w:hAnsiTheme="majorHAnsi" w:cstheme="majorHAnsi"/>
          <w:color w:val="000000"/>
        </w:rPr>
        <w:t>) into the Central Control Unit.</w:t>
      </w:r>
    </w:p>
    <w:p w14:paraId="7248718F" w14:textId="77777777" w:rsidR="00722E71" w:rsidRPr="00317FAA" w:rsidRDefault="00D37034" w:rsidP="00D11267">
      <w:pPr>
        <w:numPr>
          <w:ilvl w:val="0"/>
          <w:numId w:val="8"/>
        </w:numPr>
        <w:spacing w:line="360" w:lineRule="auto"/>
        <w:contextualSpacing/>
        <w:rPr>
          <w:rFonts w:asciiTheme="majorHAnsi" w:hAnsiTheme="majorHAnsi" w:cstheme="majorHAnsi"/>
        </w:rPr>
      </w:pPr>
      <w:r w:rsidRPr="00317FAA">
        <w:rPr>
          <w:rFonts w:asciiTheme="majorHAnsi" w:hAnsiTheme="majorHAnsi" w:cstheme="majorHAnsi"/>
        </w:rPr>
        <w:t>See the Appendix for a labeled image of Central Control Unit I/O plugs.</w:t>
      </w:r>
    </w:p>
    <w:p w14:paraId="603967F8" w14:textId="77777777" w:rsidR="00722E71" w:rsidRPr="00317FAA" w:rsidRDefault="00722E71" w:rsidP="00D11267">
      <w:pPr>
        <w:spacing w:line="360" w:lineRule="auto"/>
        <w:rPr>
          <w:rFonts w:asciiTheme="majorHAnsi" w:hAnsiTheme="majorHAnsi" w:cstheme="majorHAnsi"/>
        </w:rPr>
      </w:pPr>
    </w:p>
    <w:p w14:paraId="15567A06" w14:textId="77777777" w:rsidR="00722E71" w:rsidRPr="00317FAA"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Behavioral Interface</w:t>
      </w:r>
    </w:p>
    <w:p w14:paraId="3194055B" w14:textId="77777777" w:rsidR="00722E71" w:rsidRPr="00317FAA" w:rsidRDefault="00722E71" w:rsidP="00D11267">
      <w:pPr>
        <w:rPr>
          <w:rFonts w:asciiTheme="majorHAnsi" w:hAnsiTheme="majorHAnsi" w:cstheme="majorHAnsi"/>
          <w:i/>
          <w:sz w:val="32"/>
          <w:szCs w:val="32"/>
        </w:rPr>
      </w:pPr>
    </w:p>
    <w:p w14:paraId="169E5159" w14:textId="5F1F12B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5 connected pins to the audio amplifier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#4) with the plastic on top of the amplifier PCB, and solder the screw terminal block (included with amplifier) to the PCB. Make sure the terminals are fac</w:t>
      </w:r>
      <w:r w:rsidRPr="00317FAA">
        <w:rPr>
          <w:rFonts w:asciiTheme="majorHAnsi" w:hAnsiTheme="majorHAnsi" w:cstheme="majorHAnsi"/>
        </w:rPr>
        <w:t>ing away from the pins like in the picture below.</w:t>
      </w:r>
    </w:p>
    <w:p w14:paraId="52A37C47" w14:textId="77777777" w:rsidR="00722E71" w:rsidRPr="00317FAA"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inline distT="0" distB="0" distL="0" distR="0" wp14:anchorId="50CD6223" wp14:editId="06647199">
            <wp:extent cx="1408380" cy="1699337"/>
            <wp:effectExtent l="170878" t="-120078" r="170878" b="-120078"/>
            <wp:docPr id="35"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7"/>
                    <a:srcRect l="31890" t="20806" r="29385" b="16895"/>
                    <a:stretch>
                      <a:fillRect/>
                    </a:stretch>
                  </pic:blipFill>
                  <pic:spPr>
                    <a:xfrm rot="5400000">
                      <a:off x="0" y="0"/>
                      <a:ext cx="1408380" cy="1699337"/>
                    </a:xfrm>
                    <a:prstGeom prst="rect">
                      <a:avLst/>
                    </a:prstGeom>
                    <a:ln w="25400">
                      <a:solidFill>
                        <a:srgbClr val="000000"/>
                      </a:solidFill>
                      <a:prstDash val="solid"/>
                    </a:ln>
                  </pic:spPr>
                </pic:pic>
              </a:graphicData>
            </a:graphic>
          </wp:inline>
        </w:drawing>
      </w:r>
    </w:p>
    <w:p w14:paraId="64E38B6E"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0868DA6C" w14:textId="633D1FF9"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Strip one end off of two male jumper wires and solder the stripped end of each wire onto the metal strips on the speaker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#7).</w:t>
      </w:r>
    </w:p>
    <w:p w14:paraId="39902472" w14:textId="77777777" w:rsidR="00722E71" w:rsidRPr="00317FAA"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drawing>
          <wp:inline distT="0" distB="0" distL="0" distR="0" wp14:anchorId="518A5BA0" wp14:editId="5666B028">
            <wp:extent cx="1587691" cy="1630890"/>
            <wp:effectExtent l="46999" t="3801" r="46999" b="3801"/>
            <wp:docPr id="37"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78"/>
                    <a:srcRect l="32902" t="20619" r="23443" b="19592"/>
                    <a:stretch>
                      <a:fillRect/>
                    </a:stretch>
                  </pic:blipFill>
                  <pic:spPr>
                    <a:xfrm rot="5400000">
                      <a:off x="0" y="0"/>
                      <a:ext cx="1587691" cy="1630890"/>
                    </a:xfrm>
                    <a:prstGeom prst="rect">
                      <a:avLst/>
                    </a:prstGeom>
                    <a:ln w="25400">
                      <a:solidFill>
                        <a:srgbClr val="000000"/>
                      </a:solidFill>
                      <a:prstDash val="solid"/>
                    </a:ln>
                  </pic:spPr>
                </pic:pic>
              </a:graphicData>
            </a:graphic>
          </wp:inline>
        </w:drawing>
      </w:r>
    </w:p>
    <w:p w14:paraId="69D300A1"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color w:val="000000"/>
        </w:rPr>
      </w:pPr>
    </w:p>
    <w:p w14:paraId="5ECC0ACF" w14:textId="1F337752"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Strip one end off four female jumper wires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#5).</w:t>
      </w:r>
    </w:p>
    <w:p w14:paraId="54C79DBC" w14:textId="71E7E442"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Solder the stripped ends of the wires to 2 stereo jacks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#3), 2 wires per jack on the left and right leads.</w:t>
      </w:r>
    </w:p>
    <w:p w14:paraId="08FB1CC7" w14:textId="6FE38E0E" w:rsidR="00722E71" w:rsidRDefault="00D37034"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rPr>
        <w:drawing>
          <wp:inline distT="114300" distB="114300" distL="114300" distR="114300" wp14:anchorId="02750436" wp14:editId="3C80C380">
            <wp:extent cx="1571295" cy="2347913"/>
            <wp:effectExtent l="388309" t="-388308" r="388309" b="-388308"/>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9"/>
                    <a:srcRect/>
                    <a:stretch>
                      <a:fillRect/>
                    </a:stretch>
                  </pic:blipFill>
                  <pic:spPr>
                    <a:xfrm rot="16200000">
                      <a:off x="0" y="0"/>
                      <a:ext cx="1571295" cy="2347913"/>
                    </a:xfrm>
                    <a:prstGeom prst="rect">
                      <a:avLst/>
                    </a:prstGeom>
                    <a:ln/>
                  </pic:spPr>
                </pic:pic>
              </a:graphicData>
            </a:graphic>
          </wp:inline>
        </w:drawing>
      </w:r>
    </w:p>
    <w:p w14:paraId="07CD90A5" w14:textId="77777777" w:rsidR="0003631F" w:rsidRPr="00317FAA" w:rsidRDefault="0003631F"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p>
    <w:p w14:paraId="248BABDA" w14:textId="26CB8CE0" w:rsidR="00722E71"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amplifier in the rectangular slot closest to the cylindrical portion of the case. For easiest installation, the screw terminal block should be closest to the top of the case. Attach the amplifier to the case by running super glue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#9) around the edge of the amplifier and into the crack between the amplifier and the rectangular slot.</w:t>
      </w:r>
    </w:p>
    <w:p w14:paraId="46C7DACE" w14:textId="1FE29F1F" w:rsidR="0003631F" w:rsidRPr="00317FAA"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1D01E431" w14:textId="53FF35A9" w:rsidR="00722E71" w:rsidRPr="00317FAA" w:rsidRDefault="0003631F" w:rsidP="0003631F">
      <w:pPr>
        <w:pBdr>
          <w:top w:val="nil"/>
          <w:left w:val="nil"/>
          <w:bottom w:val="nil"/>
          <w:right w:val="nil"/>
          <w:between w:val="nil"/>
        </w:pBdr>
        <w:spacing w:line="360" w:lineRule="auto"/>
        <w:ind w:left="720" w:hanging="720"/>
        <w:jc w:val="center"/>
        <w:rPr>
          <w:rFonts w:asciiTheme="majorHAnsi" w:hAnsiTheme="majorHAnsi" w:cstheme="majorHAnsi"/>
          <w:color w:val="000000"/>
        </w:rPr>
      </w:pPr>
      <w:r w:rsidRPr="00317FAA">
        <w:rPr>
          <w:rFonts w:asciiTheme="majorHAnsi" w:hAnsiTheme="majorHAnsi" w:cstheme="majorHAnsi"/>
          <w:noProof/>
          <w:color w:val="000000"/>
        </w:rPr>
        <w:lastRenderedPageBreak/>
        <w:drawing>
          <wp:anchor distT="0" distB="0" distL="114300" distR="114300" simplePos="0" relativeHeight="251691008" behindDoc="1" locked="0" layoutInCell="1" allowOverlap="1" wp14:anchorId="7A9DB623" wp14:editId="00BA8697">
            <wp:simplePos x="0" y="0"/>
            <wp:positionH relativeFrom="margin">
              <wp:align>center</wp:align>
            </wp:positionH>
            <wp:positionV relativeFrom="paragraph">
              <wp:posOffset>279400</wp:posOffset>
            </wp:positionV>
            <wp:extent cx="2469515" cy="1622425"/>
            <wp:effectExtent l="23495" t="14605" r="11430" b="11430"/>
            <wp:wrapTight wrapText="bothSides">
              <wp:wrapPolygon edited="0">
                <wp:start x="-128" y="21913"/>
                <wp:lineTo x="21533" y="21913"/>
                <wp:lineTo x="21533" y="101"/>
                <wp:lineTo x="-128" y="101"/>
                <wp:lineTo x="-128" y="21913"/>
              </wp:wrapPolygon>
            </wp:wrapTight>
            <wp:docPr id="38"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80" cstate="print">
                      <a:extLst>
                        <a:ext uri="{28A0092B-C50C-407E-A947-70E740481C1C}">
                          <a14:useLocalDpi xmlns:a14="http://schemas.microsoft.com/office/drawing/2010/main" val="0"/>
                        </a:ext>
                      </a:extLst>
                    </a:blip>
                    <a:srcRect l="12824" t="13198" r="5813" b="15521"/>
                    <a:stretch>
                      <a:fillRect/>
                    </a:stretch>
                  </pic:blipFill>
                  <pic:spPr>
                    <a:xfrm rot="5400000">
                      <a:off x="0" y="0"/>
                      <a:ext cx="2469515" cy="1622425"/>
                    </a:xfrm>
                    <a:prstGeom prst="rect">
                      <a:avLst/>
                    </a:prstGeom>
                    <a:ln w="25400">
                      <a:solidFill>
                        <a:srgbClr val="000000"/>
                      </a:solidFill>
                      <a:prstDash val="solid"/>
                    </a:ln>
                  </pic:spPr>
                </pic:pic>
              </a:graphicData>
            </a:graphic>
          </wp:anchor>
        </w:drawing>
      </w:r>
    </w:p>
    <w:p w14:paraId="104611DC" w14:textId="5D16E24F"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51F4C7D7" w14:textId="36A36676"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359E912A" w14:textId="1F33B900"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1E4CE615" w14:textId="07236622"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7411EA29" w14:textId="6E510F7E"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36CC447E"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75771243"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6EEBA86E" w14:textId="77777777" w:rsidR="0003631F" w:rsidRDefault="0003631F" w:rsidP="0003631F">
      <w:pPr>
        <w:pBdr>
          <w:top w:val="nil"/>
          <w:left w:val="nil"/>
          <w:bottom w:val="nil"/>
          <w:right w:val="nil"/>
          <w:between w:val="nil"/>
        </w:pBdr>
        <w:spacing w:line="360" w:lineRule="auto"/>
        <w:contextualSpacing/>
        <w:rPr>
          <w:rFonts w:asciiTheme="majorHAnsi" w:hAnsiTheme="majorHAnsi" w:cstheme="majorHAnsi"/>
          <w:color w:val="000000"/>
        </w:rPr>
      </w:pPr>
    </w:p>
    <w:p w14:paraId="3D5766FE" w14:textId="77777777" w:rsidR="0003631F" w:rsidRDefault="0003631F" w:rsidP="0003631F">
      <w:pPr>
        <w:pBdr>
          <w:top w:val="nil"/>
          <w:left w:val="nil"/>
          <w:bottom w:val="nil"/>
          <w:right w:val="nil"/>
          <w:between w:val="nil"/>
        </w:pBdr>
        <w:spacing w:line="360" w:lineRule="auto"/>
        <w:ind w:left="720"/>
        <w:contextualSpacing/>
        <w:rPr>
          <w:rFonts w:asciiTheme="majorHAnsi" w:hAnsiTheme="majorHAnsi" w:cstheme="majorHAnsi"/>
          <w:color w:val="000000"/>
        </w:rPr>
      </w:pPr>
    </w:p>
    <w:p w14:paraId="6C9BDC6D" w14:textId="61A9776C"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Connect the speaker and the amplifier by putting the two wires from the speaker into the screw terminal block on the amplifier.</w:t>
      </w:r>
    </w:p>
    <w:p w14:paraId="32643D61"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speaker in the remaining rectangular slot in the top section of the case. Attach the speaker to the case by putting super glue in the plastic holes in the corners of the speaker.</w:t>
      </w:r>
    </w:p>
    <w:p w14:paraId="4A938EC6" w14:textId="299F640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Strip both ends of a </w:t>
      </w:r>
      <w:r w:rsidR="0003631F">
        <w:rPr>
          <w:rFonts w:asciiTheme="majorHAnsi" w:hAnsiTheme="majorHAnsi" w:cstheme="majorHAnsi"/>
          <w:color w:val="000000"/>
        </w:rPr>
        <w:t>6”</w:t>
      </w:r>
      <w:r w:rsidRPr="00317FAA">
        <w:rPr>
          <w:rFonts w:asciiTheme="majorHAnsi" w:hAnsiTheme="majorHAnsi" w:cstheme="majorHAnsi"/>
          <w:color w:val="000000"/>
        </w:rPr>
        <w:t xml:space="preserve"> wire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 xml:space="preserve">Interface part #6) and solder one end to the center lead of a </w:t>
      </w:r>
      <w:r w:rsidR="0003631F">
        <w:rPr>
          <w:rFonts w:asciiTheme="majorHAnsi" w:hAnsiTheme="majorHAnsi" w:cstheme="majorHAnsi"/>
          <w:color w:val="000000"/>
        </w:rPr>
        <w:t xml:space="preserve">3.5mm </w:t>
      </w:r>
      <w:r w:rsidRPr="00317FAA">
        <w:rPr>
          <w:rFonts w:asciiTheme="majorHAnsi" w:hAnsiTheme="majorHAnsi" w:cstheme="majorHAnsi"/>
          <w:color w:val="000000"/>
        </w:rPr>
        <w:t>stereo jack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#3).</w:t>
      </w:r>
    </w:p>
    <w:p w14:paraId="19D92849" w14:textId="77777777" w:rsidR="00722E71" w:rsidRPr="00317FAA" w:rsidRDefault="00D37034" w:rsidP="0003631F">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73503AB8" wp14:editId="44E01F92">
            <wp:extent cx="1681163" cy="2421873"/>
            <wp:effectExtent l="370355" t="-370354" r="370355" b="-370354"/>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rot="16200000">
                      <a:off x="0" y="0"/>
                      <a:ext cx="1681163" cy="2421873"/>
                    </a:xfrm>
                    <a:prstGeom prst="rect">
                      <a:avLst/>
                    </a:prstGeom>
                    <a:ln/>
                  </pic:spPr>
                </pic:pic>
              </a:graphicData>
            </a:graphic>
          </wp:inline>
        </w:drawing>
      </w:r>
    </w:p>
    <w:p w14:paraId="3AEB30A4" w14:textId="6781AAAA"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Solder the other end of the </w:t>
      </w:r>
      <w:r w:rsidR="00AB1092">
        <w:rPr>
          <w:rFonts w:asciiTheme="majorHAnsi" w:hAnsiTheme="majorHAnsi" w:cstheme="majorHAnsi"/>
          <w:color w:val="000000"/>
        </w:rPr>
        <w:t>6”</w:t>
      </w:r>
      <w:r w:rsidRPr="00317FAA">
        <w:rPr>
          <w:rFonts w:asciiTheme="majorHAnsi" w:hAnsiTheme="majorHAnsi" w:cstheme="majorHAnsi"/>
          <w:color w:val="000000"/>
        </w:rPr>
        <w:t xml:space="preserve"> wire to the peg on the waterspout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#2). NOTE: The solder does not stick very well to the waterspout, so it works best to wrap the stripped portion of the wire around the peg and use lots of solder to hold it in place.</w:t>
      </w:r>
    </w:p>
    <w:p w14:paraId="6BB5DF4A" w14:textId="77777777" w:rsidR="00722E71" w:rsidRPr="00317FAA" w:rsidRDefault="00D37034" w:rsidP="00AB1092">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06A1CF63" wp14:editId="65280046">
            <wp:extent cx="2289965" cy="1728788"/>
            <wp:effectExtent l="0" t="0" r="0" b="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2289965" cy="1728788"/>
                    </a:xfrm>
                    <a:prstGeom prst="rect">
                      <a:avLst/>
                    </a:prstGeom>
                    <a:ln/>
                  </pic:spPr>
                </pic:pic>
              </a:graphicData>
            </a:graphic>
          </wp:inline>
        </w:drawing>
      </w:r>
    </w:p>
    <w:p w14:paraId="3B44004F" w14:textId="5CFAFBE4"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Cut a 10” section of tubing (Water Deliver part #</w:t>
      </w:r>
      <w:ins w:id="87" w:author="PsiDev" w:date="2019-01-31T18:23:00Z">
        <w:r w:rsidR="004B1F10">
          <w:rPr>
            <w:rFonts w:asciiTheme="majorHAnsi" w:hAnsiTheme="majorHAnsi" w:cstheme="majorHAnsi"/>
            <w:color w:val="000000"/>
          </w:rPr>
          <w:t>2</w:t>
        </w:r>
      </w:ins>
      <w:del w:id="88" w:author="PsiDev" w:date="2019-01-31T18:23:00Z">
        <w:r w:rsidRPr="00317FAA" w:rsidDel="004B1F10">
          <w:rPr>
            <w:rFonts w:asciiTheme="majorHAnsi" w:hAnsiTheme="majorHAnsi" w:cstheme="majorHAnsi"/>
            <w:color w:val="000000"/>
          </w:rPr>
          <w:delText>3</w:delText>
        </w:r>
      </w:del>
      <w:r w:rsidRPr="00317FAA">
        <w:rPr>
          <w:rFonts w:asciiTheme="majorHAnsi" w:hAnsiTheme="majorHAnsi" w:cstheme="majorHAnsi"/>
          <w:color w:val="000000"/>
        </w:rPr>
        <w:t>) and stretch the inside of one of the ends to fit onto the waterspout. Slide the tubing onto the end of the waterspout that is on the same side as the peg.</w:t>
      </w:r>
    </w:p>
    <w:p w14:paraId="3ACCBC3A" w14:textId="747D21BB"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Put super glue on the flat surface on the waterspout opposite the peg </w:t>
      </w:r>
      <w:r w:rsidRPr="00317FAA">
        <w:rPr>
          <w:rFonts w:asciiTheme="majorHAnsi" w:hAnsiTheme="majorHAnsi" w:cstheme="majorHAnsi"/>
        </w:rPr>
        <w:t>(indicated below with red arrow</w:t>
      </w:r>
      <w:r w:rsidR="00AB1092">
        <w:rPr>
          <w:rFonts w:asciiTheme="majorHAnsi" w:hAnsiTheme="majorHAnsi" w:cstheme="majorHAnsi"/>
        </w:rPr>
        <w:t>s</w:t>
      </w:r>
      <w:r w:rsidRPr="00317FAA">
        <w:rPr>
          <w:rFonts w:asciiTheme="majorHAnsi" w:hAnsiTheme="majorHAnsi" w:cstheme="majorHAnsi"/>
        </w:rPr>
        <w:t>)</w:t>
      </w:r>
      <w:r w:rsidRPr="00317FAA">
        <w:rPr>
          <w:rFonts w:asciiTheme="majorHAnsi" w:hAnsiTheme="majorHAnsi" w:cstheme="majorHAnsi"/>
          <w:color w:val="000000"/>
        </w:rPr>
        <w:t xml:space="preserve"> and put the waterspout through the hole at the bottom of the case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#1).</w:t>
      </w:r>
    </w:p>
    <w:p w14:paraId="5B5DDBA1" w14:textId="7F840B4D" w:rsidR="00722E71" w:rsidRDefault="00D37034"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noProof/>
        </w:rPr>
        <w:drawing>
          <wp:inline distT="114300" distB="114300" distL="114300" distR="114300" wp14:anchorId="26E5A621" wp14:editId="4A9F6E45">
            <wp:extent cx="6400800" cy="2679700"/>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3"/>
                    <a:srcRect/>
                    <a:stretch>
                      <a:fillRect/>
                    </a:stretch>
                  </pic:blipFill>
                  <pic:spPr>
                    <a:xfrm>
                      <a:off x="0" y="0"/>
                      <a:ext cx="6400800" cy="2679700"/>
                    </a:xfrm>
                    <a:prstGeom prst="rect">
                      <a:avLst/>
                    </a:prstGeom>
                    <a:ln/>
                  </pic:spPr>
                </pic:pic>
              </a:graphicData>
            </a:graphic>
          </wp:inline>
        </w:drawing>
      </w:r>
    </w:p>
    <w:p w14:paraId="07B2794B" w14:textId="77777777" w:rsidR="00AB1092" w:rsidRPr="00317FAA" w:rsidRDefault="00AB1092" w:rsidP="00D11267">
      <w:pPr>
        <w:pBdr>
          <w:top w:val="nil"/>
          <w:left w:val="nil"/>
          <w:bottom w:val="nil"/>
          <w:right w:val="nil"/>
          <w:between w:val="nil"/>
        </w:pBdr>
        <w:spacing w:line="360" w:lineRule="auto"/>
        <w:rPr>
          <w:rFonts w:asciiTheme="majorHAnsi" w:hAnsiTheme="majorHAnsi" w:cstheme="majorHAnsi"/>
        </w:rPr>
      </w:pPr>
    </w:p>
    <w:p w14:paraId="3ABF922B" w14:textId="43847BAE"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Pull the end of the waterspout so the glue gets good contact with the case. Hold until the glue is dry and the waterspout does not move.</w:t>
      </w:r>
    </w:p>
    <w:p w14:paraId="62575DED" w14:textId="232C1FA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Run the tubing through the center hole at the top of the case.</w:t>
      </w:r>
    </w:p>
    <w:p w14:paraId="4CBB32ED" w14:textId="605902D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Place the </w:t>
      </w:r>
      <w:r w:rsidR="00AB1092">
        <w:rPr>
          <w:rFonts w:asciiTheme="majorHAnsi" w:hAnsiTheme="majorHAnsi" w:cstheme="majorHAnsi"/>
          <w:color w:val="000000"/>
        </w:rPr>
        <w:t xml:space="preserve">3.5mm </w:t>
      </w:r>
      <w:r w:rsidRPr="00317FAA">
        <w:rPr>
          <w:rFonts w:asciiTheme="majorHAnsi" w:hAnsiTheme="majorHAnsi" w:cstheme="majorHAnsi"/>
          <w:color w:val="000000"/>
        </w:rPr>
        <w:t>stereo jack connected to the waterspout through one of the smaller holes and screw it in place using the metal ring (included</w:t>
      </w:r>
      <w:ins w:id="89" w:author="PsiDev" w:date="2019-02-01T14:36:00Z">
        <w:r w:rsidR="004B1F10">
          <w:rPr>
            <w:rFonts w:asciiTheme="majorHAnsi" w:hAnsiTheme="majorHAnsi" w:cstheme="majorHAnsi"/>
            <w:color w:val="000000"/>
          </w:rPr>
          <w:t xml:space="preserve"> with Behavior Interface part #3</w:t>
        </w:r>
      </w:ins>
      <w:r w:rsidRPr="00317FAA">
        <w:rPr>
          <w:rFonts w:asciiTheme="majorHAnsi" w:hAnsiTheme="majorHAnsi" w:cstheme="majorHAnsi"/>
          <w:color w:val="000000"/>
        </w:rPr>
        <w:t>).</w:t>
      </w:r>
    </w:p>
    <w:p w14:paraId="449D822B"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one of the stereo jacks with wires soldered on the left and right leads (from step 4) in one of the remaining holes at the top of the case and screw it in place. Connect the female end of the wires to the VNC and GND pins on the amplifier PCB.</w:t>
      </w:r>
    </w:p>
    <w:p w14:paraId="69977DD1" w14:textId="77777777"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Place the last stereo jack in the last case hole and screw it in place. Connect the female end of the wires to the A+ and A- pins on the amplifier PCB. NOTE: The middle pin on the amplifier PCB should not be connected to a wire.</w:t>
      </w:r>
    </w:p>
    <w:p w14:paraId="73C29EBA" w14:textId="13E3CFF5" w:rsidR="00722E71" w:rsidRDefault="00D37034"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noProof/>
        </w:rPr>
        <w:lastRenderedPageBreak/>
        <w:drawing>
          <wp:inline distT="114300" distB="114300" distL="114300" distR="114300" wp14:anchorId="01D12C27" wp14:editId="61563C09">
            <wp:extent cx="6400800" cy="2628900"/>
            <wp:effectExtent l="0" t="0" r="0" b="0"/>
            <wp:docPr id="3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6400800" cy="2628900"/>
                    </a:xfrm>
                    <a:prstGeom prst="rect">
                      <a:avLst/>
                    </a:prstGeom>
                    <a:ln/>
                  </pic:spPr>
                </pic:pic>
              </a:graphicData>
            </a:graphic>
          </wp:inline>
        </w:drawing>
      </w:r>
    </w:p>
    <w:p w14:paraId="25ADAC51" w14:textId="77777777" w:rsidR="00AB1092" w:rsidRPr="00317FAA" w:rsidRDefault="00AB1092" w:rsidP="00D11267">
      <w:pPr>
        <w:pBdr>
          <w:top w:val="nil"/>
          <w:left w:val="nil"/>
          <w:bottom w:val="nil"/>
          <w:right w:val="nil"/>
          <w:between w:val="nil"/>
        </w:pBdr>
        <w:spacing w:line="360" w:lineRule="auto"/>
        <w:rPr>
          <w:rFonts w:asciiTheme="majorHAnsi" w:hAnsiTheme="majorHAnsi" w:cstheme="majorHAnsi"/>
        </w:rPr>
      </w:pPr>
    </w:p>
    <w:p w14:paraId="0C5043AE" w14:textId="74A661F1"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Screw (</w:t>
      </w:r>
      <w:r w:rsidR="00B937F3">
        <w:rPr>
          <w:rFonts w:asciiTheme="majorHAnsi" w:hAnsiTheme="majorHAnsi" w:cstheme="majorHAnsi"/>
          <w:color w:val="000000"/>
        </w:rPr>
        <w:t xml:space="preserve">Behavioral </w:t>
      </w:r>
      <w:r w:rsidRPr="00317FAA">
        <w:rPr>
          <w:rFonts w:asciiTheme="majorHAnsi" w:hAnsiTheme="majorHAnsi" w:cstheme="majorHAnsi"/>
          <w:color w:val="000000"/>
        </w:rPr>
        <w:t>Interface part #8) the cover plates onto the case.</w:t>
      </w:r>
    </w:p>
    <w:p w14:paraId="7E41124B" w14:textId="48A3E7CD"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Attach the water flow regulator (Water Delivery part #</w:t>
      </w:r>
      <w:r w:rsidR="00AB1092">
        <w:rPr>
          <w:rFonts w:asciiTheme="majorHAnsi" w:hAnsiTheme="majorHAnsi" w:cstheme="majorHAnsi"/>
          <w:color w:val="000000"/>
        </w:rPr>
        <w:t>4</w:t>
      </w:r>
      <w:r w:rsidRPr="00317FAA">
        <w:rPr>
          <w:rFonts w:asciiTheme="majorHAnsi" w:hAnsiTheme="majorHAnsi" w:cstheme="majorHAnsi"/>
          <w:color w:val="000000"/>
        </w:rPr>
        <w:t>) to the free end of the plastic tube, with the arrow on the regulator pointing toward the case.</w:t>
      </w:r>
    </w:p>
    <w:p w14:paraId="2167CE45" w14:textId="77777777" w:rsidR="00722E71" w:rsidRPr="00317FAA" w:rsidRDefault="00D37034" w:rsidP="00AB1092">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5FF3B9D9" wp14:editId="2E0F475A">
            <wp:extent cx="1816100" cy="2419495"/>
            <wp:effectExtent l="0" t="0" r="0" b="0"/>
            <wp:docPr id="3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5"/>
                    <a:srcRect/>
                    <a:stretch>
                      <a:fillRect/>
                    </a:stretch>
                  </pic:blipFill>
                  <pic:spPr>
                    <a:xfrm>
                      <a:off x="0" y="0"/>
                      <a:ext cx="1818748" cy="2423022"/>
                    </a:xfrm>
                    <a:prstGeom prst="rect">
                      <a:avLst/>
                    </a:prstGeom>
                    <a:ln/>
                  </pic:spPr>
                </pic:pic>
              </a:graphicData>
            </a:graphic>
          </wp:inline>
        </w:drawing>
      </w:r>
    </w:p>
    <w:p w14:paraId="2660ECD5" w14:textId="2DD986AD" w:rsidR="00722E71" w:rsidRPr="00317FAA" w:rsidRDefault="00D37034" w:rsidP="00D11267">
      <w:pPr>
        <w:numPr>
          <w:ilvl w:val="0"/>
          <w:numId w:val="9"/>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Cut a 3” section of tubing (Water Deliver part #</w:t>
      </w:r>
      <w:ins w:id="90" w:author="PsiDev" w:date="2019-01-31T18:25:00Z">
        <w:r w:rsidR="004B1F10">
          <w:rPr>
            <w:rFonts w:asciiTheme="majorHAnsi" w:hAnsiTheme="majorHAnsi" w:cstheme="majorHAnsi"/>
            <w:color w:val="000000"/>
          </w:rPr>
          <w:t>2</w:t>
        </w:r>
      </w:ins>
      <w:del w:id="91" w:author="PsiDev" w:date="2019-01-31T18:25:00Z">
        <w:r w:rsidRPr="00317FAA" w:rsidDel="004B1F10">
          <w:rPr>
            <w:rFonts w:asciiTheme="majorHAnsi" w:hAnsiTheme="majorHAnsi" w:cstheme="majorHAnsi"/>
            <w:color w:val="000000"/>
          </w:rPr>
          <w:delText>3</w:delText>
        </w:r>
      </w:del>
      <w:r w:rsidRPr="00317FAA">
        <w:rPr>
          <w:rFonts w:asciiTheme="majorHAnsi" w:hAnsiTheme="majorHAnsi" w:cstheme="majorHAnsi"/>
          <w:color w:val="000000"/>
        </w:rPr>
        <w:t>) and attach it to the other side of the flow regulator.</w:t>
      </w:r>
    </w:p>
    <w:p w14:paraId="6F6A70F5" w14:textId="40F46705" w:rsidR="00722E71" w:rsidRPr="00317FAA" w:rsidRDefault="00D37034" w:rsidP="00D11267">
      <w:pPr>
        <w:numPr>
          <w:ilvl w:val="0"/>
          <w:numId w:val="9"/>
        </w:numPr>
        <w:pBdr>
          <w:top w:val="nil"/>
          <w:left w:val="nil"/>
          <w:bottom w:val="nil"/>
          <w:right w:val="nil"/>
          <w:between w:val="nil"/>
        </w:pBdr>
        <w:contextualSpacing/>
        <w:rPr>
          <w:rFonts w:asciiTheme="majorHAnsi" w:hAnsiTheme="majorHAnsi" w:cstheme="majorHAnsi"/>
          <w:color w:val="000000"/>
        </w:rPr>
      </w:pPr>
      <w:r w:rsidRPr="00317FAA">
        <w:rPr>
          <w:rFonts w:asciiTheme="majorHAnsi" w:hAnsiTheme="majorHAnsi" w:cstheme="majorHAnsi"/>
          <w:color w:val="000000"/>
        </w:rPr>
        <w:t>Insert and 1/8” female luer lock ring (Water Delivery part #</w:t>
      </w:r>
      <w:r w:rsidR="00AB1092">
        <w:rPr>
          <w:rFonts w:asciiTheme="majorHAnsi" w:hAnsiTheme="majorHAnsi" w:cstheme="majorHAnsi"/>
          <w:color w:val="000000"/>
        </w:rPr>
        <w:t>9</w:t>
      </w:r>
      <w:r w:rsidRPr="00317FAA">
        <w:rPr>
          <w:rFonts w:asciiTheme="majorHAnsi" w:hAnsiTheme="majorHAnsi" w:cstheme="majorHAnsi"/>
          <w:color w:val="000000"/>
        </w:rPr>
        <w:t>) into the free end of the tubing.</w:t>
      </w:r>
    </w:p>
    <w:p w14:paraId="617C4F14" w14:textId="77777777" w:rsidR="00722E71" w:rsidRPr="00317FAA" w:rsidRDefault="00722E71" w:rsidP="00D11267">
      <w:pPr>
        <w:pBdr>
          <w:top w:val="nil"/>
          <w:left w:val="nil"/>
          <w:bottom w:val="nil"/>
          <w:right w:val="nil"/>
          <w:between w:val="nil"/>
        </w:pBdr>
        <w:ind w:left="720" w:hanging="720"/>
        <w:rPr>
          <w:rFonts w:asciiTheme="majorHAnsi" w:hAnsiTheme="majorHAnsi" w:cstheme="majorHAnsi"/>
          <w:color w:val="000000"/>
        </w:rPr>
      </w:pPr>
    </w:p>
    <w:p w14:paraId="78F297A4" w14:textId="77777777" w:rsidR="00722E71" w:rsidRPr="00317FAA" w:rsidRDefault="00722E71" w:rsidP="00D11267">
      <w:pPr>
        <w:spacing w:line="360" w:lineRule="auto"/>
        <w:rPr>
          <w:rFonts w:asciiTheme="majorHAnsi" w:hAnsiTheme="majorHAnsi" w:cstheme="majorHAnsi"/>
        </w:rPr>
      </w:pPr>
    </w:p>
    <w:p w14:paraId="0DB06591" w14:textId="77777777" w:rsidR="00722E71" w:rsidRPr="00317FAA" w:rsidRDefault="00D37034" w:rsidP="00D11267">
      <w:pPr>
        <w:rPr>
          <w:rFonts w:asciiTheme="majorHAnsi" w:hAnsiTheme="majorHAnsi" w:cstheme="majorHAnsi"/>
          <w:i/>
          <w:sz w:val="32"/>
          <w:szCs w:val="32"/>
        </w:rPr>
      </w:pPr>
      <w:bookmarkStart w:id="92" w:name="_1fob9te" w:colFirst="0" w:colLast="0"/>
      <w:bookmarkEnd w:id="92"/>
      <w:r w:rsidRPr="00317FAA">
        <w:rPr>
          <w:rFonts w:asciiTheme="majorHAnsi" w:hAnsiTheme="majorHAnsi" w:cstheme="majorHAnsi"/>
          <w:i/>
          <w:sz w:val="32"/>
          <w:szCs w:val="32"/>
        </w:rPr>
        <w:t>Sound Attenuating Box</w:t>
      </w:r>
    </w:p>
    <w:p w14:paraId="4335303C" w14:textId="77777777" w:rsidR="00722E71" w:rsidRPr="00317FAA" w:rsidRDefault="00722E71" w:rsidP="00D11267">
      <w:pPr>
        <w:rPr>
          <w:rFonts w:asciiTheme="majorHAnsi" w:hAnsiTheme="majorHAnsi" w:cstheme="majorHAnsi"/>
          <w:i/>
          <w:sz w:val="32"/>
          <w:szCs w:val="32"/>
        </w:rPr>
      </w:pPr>
    </w:p>
    <w:p w14:paraId="6A884F5A" w14:textId="77777777" w:rsidR="00722E71" w:rsidRPr="00317FAA"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Assemble acoustic baffle</w:t>
      </w:r>
    </w:p>
    <w:p w14:paraId="0A591C92"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Cut PVC pipes (Sound Attenuating Box part #6) in ~6 inch pieces</w:t>
      </w:r>
    </w:p>
    <w:p w14:paraId="17A9BD98"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lastRenderedPageBreak/>
        <w:t>Line inside of PVC pipe with soft side of Velcro (Sound Attenuating Box part #7)</w:t>
      </w:r>
    </w:p>
    <w:p w14:paraId="65DB3EAB" w14:textId="77777777"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Insert PVC pipe into PVC Slip Flange (Sound Attenuating Box part #5)</w:t>
      </w:r>
    </w:p>
    <w:p w14:paraId="270006C8" w14:textId="644FCB10" w:rsidR="00722E71" w:rsidRPr="00317FAA" w:rsidRDefault="00D37034" w:rsidP="00D11267">
      <w:pPr>
        <w:numPr>
          <w:ilvl w:val="0"/>
          <w:numId w:val="17"/>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Trim the excess rim on the bottom of the slip flange using a Dremel to allow it to sit flat</w:t>
      </w:r>
    </w:p>
    <w:p w14:paraId="4710E645" w14:textId="4897B86C" w:rsidR="00722E71" w:rsidRPr="00317FAA" w:rsidRDefault="00D37034" w:rsidP="00D11267">
      <w:pPr>
        <w:pBdr>
          <w:top w:val="nil"/>
          <w:left w:val="nil"/>
          <w:bottom w:val="nil"/>
          <w:right w:val="nil"/>
          <w:between w:val="nil"/>
        </w:pBdr>
        <w:spacing w:line="360" w:lineRule="auto"/>
        <w:ind w:left="720" w:firstLine="720"/>
        <w:rPr>
          <w:rFonts w:asciiTheme="majorHAnsi" w:hAnsiTheme="majorHAnsi" w:cstheme="majorHAnsi"/>
        </w:rPr>
      </w:pPr>
      <w:r w:rsidRPr="00317FAA">
        <w:rPr>
          <w:rFonts w:asciiTheme="majorHAnsi" w:hAnsiTheme="majorHAnsi" w:cstheme="majorHAnsi"/>
          <w:noProof/>
        </w:rPr>
        <w:drawing>
          <wp:inline distT="114300" distB="114300" distL="114300" distR="114300" wp14:anchorId="05196D0E" wp14:editId="65DB0632">
            <wp:extent cx="2470150" cy="1852613"/>
            <wp:effectExtent l="0" t="0" r="0" b="0"/>
            <wp:docPr id="2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6"/>
                    <a:srcRect/>
                    <a:stretch>
                      <a:fillRect/>
                    </a:stretch>
                  </pic:blipFill>
                  <pic:spPr>
                    <a:xfrm>
                      <a:off x="0" y="0"/>
                      <a:ext cx="2470150" cy="1852613"/>
                    </a:xfrm>
                    <a:prstGeom prst="rect">
                      <a:avLst/>
                    </a:prstGeom>
                    <a:ln/>
                  </pic:spPr>
                </pic:pic>
              </a:graphicData>
            </a:graphic>
          </wp:inline>
        </w:drawing>
      </w:r>
      <w:r w:rsidRPr="00317FAA">
        <w:rPr>
          <w:rFonts w:asciiTheme="majorHAnsi" w:hAnsiTheme="majorHAnsi" w:cstheme="majorHAnsi"/>
          <w:noProof/>
        </w:rPr>
        <w:drawing>
          <wp:inline distT="114300" distB="114300" distL="114300" distR="114300" wp14:anchorId="3AEF5A59" wp14:editId="1E899750">
            <wp:extent cx="1557338" cy="2081829"/>
            <wp:effectExtent l="0" t="0" r="0" b="0"/>
            <wp:docPr id="2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7"/>
                    <a:srcRect/>
                    <a:stretch>
                      <a:fillRect/>
                    </a:stretch>
                  </pic:blipFill>
                  <pic:spPr>
                    <a:xfrm>
                      <a:off x="0" y="0"/>
                      <a:ext cx="1557338" cy="2081829"/>
                    </a:xfrm>
                    <a:prstGeom prst="rect">
                      <a:avLst/>
                    </a:prstGeom>
                    <a:ln/>
                  </pic:spPr>
                </pic:pic>
              </a:graphicData>
            </a:graphic>
          </wp:inline>
        </w:drawing>
      </w:r>
    </w:p>
    <w:p w14:paraId="6E5EC712"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4507EDDB" w14:textId="77777777" w:rsidR="00722E71" w:rsidRPr="00317FAA"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Solder together the female power cord (Sound Attenuating Box part #4) and the fan leads (Sound Attenuating Box part #3).</w:t>
      </w:r>
    </w:p>
    <w:p w14:paraId="5C3CCF30"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2C3F9F37" w14:textId="10CB06ED" w:rsidR="00722E71" w:rsidRDefault="00D37034" w:rsidP="001D73C9">
      <w:pPr>
        <w:jc w:val="center"/>
        <w:rPr>
          <w:ins w:id="93" w:author="PsiDev" w:date="2019-02-01T14:58:00Z"/>
          <w:rFonts w:asciiTheme="majorHAnsi" w:hAnsiTheme="majorHAnsi" w:cstheme="majorHAnsi"/>
        </w:rPr>
      </w:pPr>
      <w:bookmarkStart w:id="94" w:name="_cqsx2u6q7w61" w:colFirst="0" w:colLast="0"/>
      <w:bookmarkEnd w:id="94"/>
      <w:r w:rsidRPr="00317FAA">
        <w:rPr>
          <w:rFonts w:asciiTheme="majorHAnsi" w:hAnsiTheme="majorHAnsi" w:cstheme="majorHAnsi"/>
          <w:i/>
          <w:noProof/>
          <w:sz w:val="32"/>
          <w:szCs w:val="32"/>
        </w:rPr>
        <w:drawing>
          <wp:inline distT="114300" distB="114300" distL="114300" distR="114300" wp14:anchorId="76D49223" wp14:editId="38973FA3">
            <wp:extent cx="1384300" cy="1837913"/>
            <wp:effectExtent l="0" t="0" r="6350" b="0"/>
            <wp:docPr id="2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8"/>
                    <a:srcRect/>
                    <a:stretch>
                      <a:fillRect/>
                    </a:stretch>
                  </pic:blipFill>
                  <pic:spPr>
                    <a:xfrm>
                      <a:off x="0" y="0"/>
                      <a:ext cx="1389098" cy="1844283"/>
                    </a:xfrm>
                    <a:prstGeom prst="rect">
                      <a:avLst/>
                    </a:prstGeom>
                    <a:ln/>
                  </pic:spPr>
                </pic:pic>
              </a:graphicData>
            </a:graphic>
          </wp:inline>
        </w:drawing>
      </w:r>
    </w:p>
    <w:p w14:paraId="57D564C0" w14:textId="1C9A99CA" w:rsidR="004B1F10" w:rsidRDefault="004B1F10" w:rsidP="001D73C9">
      <w:pPr>
        <w:jc w:val="center"/>
        <w:rPr>
          <w:ins w:id="95" w:author="PsiDev" w:date="2019-02-01T14:58:00Z"/>
          <w:rFonts w:asciiTheme="majorHAnsi" w:hAnsiTheme="majorHAnsi" w:cstheme="majorHAnsi"/>
        </w:rPr>
      </w:pPr>
    </w:p>
    <w:p w14:paraId="720A98CC" w14:textId="77777777" w:rsidR="004B1F10" w:rsidRPr="00317FAA" w:rsidRDefault="004B1F10" w:rsidP="001D73C9">
      <w:pPr>
        <w:jc w:val="center"/>
        <w:rPr>
          <w:rFonts w:asciiTheme="majorHAnsi" w:hAnsiTheme="majorHAnsi" w:cstheme="majorHAnsi"/>
        </w:rPr>
      </w:pPr>
    </w:p>
    <w:p w14:paraId="1FCBDECB" w14:textId="0D4A8BBD" w:rsidR="00722E71" w:rsidRPr="00317FAA" w:rsidRDefault="001D73C9"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noProof/>
        </w:rPr>
        <w:lastRenderedPageBreak/>
        <mc:AlternateContent>
          <mc:Choice Requires="wps">
            <w:drawing>
              <wp:anchor distT="114300" distB="114300" distL="114300" distR="114300" simplePos="0" relativeHeight="251694080" behindDoc="1" locked="0" layoutInCell="1" hidden="0" allowOverlap="1" wp14:anchorId="2557045E" wp14:editId="329ACA01">
                <wp:simplePos x="0" y="0"/>
                <wp:positionH relativeFrom="margin">
                  <wp:posOffset>4394200</wp:posOffset>
                </wp:positionH>
                <wp:positionV relativeFrom="paragraph">
                  <wp:posOffset>1583690</wp:posOffset>
                </wp:positionV>
                <wp:extent cx="1371600" cy="419100"/>
                <wp:effectExtent l="0" t="0" r="0" b="0"/>
                <wp:wrapSquare wrapText="bothSides" distT="114300" distB="114300" distL="114300" distR="114300"/>
                <wp:docPr id="66" name="Text Box 66"/>
                <wp:cNvGraphicFramePr/>
                <a:graphic xmlns:a="http://schemas.openxmlformats.org/drawingml/2006/main">
                  <a:graphicData uri="http://schemas.microsoft.com/office/word/2010/wordprocessingShape">
                    <wps:wsp>
                      <wps:cNvSpPr txBox="1"/>
                      <wps:spPr>
                        <a:xfrm>
                          <a:off x="0" y="0"/>
                          <a:ext cx="1371600" cy="419100"/>
                        </a:xfrm>
                        <a:prstGeom prst="rect">
                          <a:avLst/>
                        </a:prstGeom>
                        <a:noFill/>
                        <a:ln>
                          <a:noFill/>
                        </a:ln>
                      </wps:spPr>
                      <wps:txbx>
                        <w:txbxContent>
                          <w:p w14:paraId="40E331ED" w14:textId="77777777" w:rsidR="008632FB" w:rsidRDefault="008632FB">
                            <w:pPr>
                              <w:textDirection w:val="btLr"/>
                            </w:pPr>
                            <w:r>
                              <w:rPr>
                                <w:rFonts w:ascii="Arial" w:eastAsia="Arial" w:hAnsi="Arial" w:cs="Arial"/>
                                <w:color w:val="000000"/>
                                <w:sz w:val="28"/>
                              </w:rPr>
                              <w:t xml:space="preserve">1” Grommet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557045E" id="Text Box 66" o:spid="_x0000_s1042" type="#_x0000_t202" style="position:absolute;left:0;text-align:left;margin-left:346pt;margin-top:124.7pt;width:108pt;height:33pt;z-index:-2516224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" filled="f" stroked="f">
                <v:textbox inset="2.53958mm,2.53958mm,2.53958mm,2.53958mm">
                  <w:txbxContent>
                    <w:p w14:paraId="40E331ED" w14:textId="77777777" w:rsidR="008632FB" w:rsidRDefault="008632FB">
                      <w:pPr>
                        <w:textDirection w:val="btLr"/>
                      </w:pPr>
                      <w:r>
                        <w:rPr>
                          <w:rFonts w:ascii="Arial" w:eastAsia="Arial" w:hAnsi="Arial" w:cs="Arial"/>
                          <w:color w:val="000000"/>
                          <w:sz w:val="28"/>
                        </w:rPr>
                        <w:t xml:space="preserve">1” Grommet </w:t>
                      </w:r>
                    </w:p>
                  </w:txbxContent>
                </v:textbox>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93056" behindDoc="1" locked="0" layoutInCell="1" hidden="0" allowOverlap="1" wp14:anchorId="257459FA" wp14:editId="50A6B382">
                <wp:simplePos x="0" y="0"/>
                <wp:positionH relativeFrom="margin">
                  <wp:posOffset>4394200</wp:posOffset>
                </wp:positionH>
                <wp:positionV relativeFrom="paragraph">
                  <wp:posOffset>1177290</wp:posOffset>
                </wp:positionV>
                <wp:extent cx="1694815" cy="368300"/>
                <wp:effectExtent l="0" t="0" r="0" b="0"/>
                <wp:wrapSquare wrapText="bothSides" distT="114300" distB="114300" distL="114300" distR="114300"/>
                <wp:docPr id="65" name="Text Box 65"/>
                <wp:cNvGraphicFramePr/>
                <a:graphic xmlns:a="http://schemas.openxmlformats.org/drawingml/2006/main">
                  <a:graphicData uri="http://schemas.microsoft.com/office/word/2010/wordprocessingShape">
                    <wps:wsp>
                      <wps:cNvSpPr txBox="1"/>
                      <wps:spPr>
                        <a:xfrm>
                          <a:off x="0" y="0"/>
                          <a:ext cx="1694815" cy="368300"/>
                        </a:xfrm>
                        <a:prstGeom prst="rect">
                          <a:avLst/>
                        </a:prstGeom>
                        <a:noFill/>
                        <a:ln>
                          <a:noFill/>
                        </a:ln>
                      </wps:spPr>
                      <wps:txbx>
                        <w:txbxContent>
                          <w:p w14:paraId="19D6A9E2" w14:textId="77777777" w:rsidR="008632FB" w:rsidRDefault="008632FB">
                            <w:pPr>
                              <w:textDirection w:val="btLr"/>
                            </w:pPr>
                            <w:r>
                              <w:rPr>
                                <w:rFonts w:ascii="Arial" w:eastAsia="Arial" w:hAnsi="Arial" w:cs="Arial"/>
                                <w:color w:val="000000"/>
                                <w:sz w:val="28"/>
                              </w:rPr>
                              <w:t xml:space="preserve">Flange screws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57459FA" id="Text Box 65" o:spid="_x0000_s1043" type="#_x0000_t202" style="position:absolute;left:0;text-align:left;margin-left:346pt;margin-top:92.7pt;width:133.45pt;height:29pt;z-index:-25162342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" filled="f" stroked="f">
                <v:textbox inset="2.53958mm,2.53958mm,2.53958mm,2.53958mm">
                  <w:txbxContent>
                    <w:p w14:paraId="19D6A9E2" w14:textId="77777777" w:rsidR="008632FB" w:rsidRDefault="008632FB">
                      <w:pPr>
                        <w:textDirection w:val="btLr"/>
                      </w:pPr>
                      <w:r>
                        <w:rPr>
                          <w:rFonts w:ascii="Arial" w:eastAsia="Arial" w:hAnsi="Arial" w:cs="Arial"/>
                          <w:color w:val="000000"/>
                          <w:sz w:val="28"/>
                        </w:rPr>
                        <w:t xml:space="preserve">Flange screws </w:t>
                      </w:r>
                    </w:p>
                  </w:txbxContent>
                </v:textbox>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92032" behindDoc="1" locked="0" layoutInCell="1" hidden="0" allowOverlap="1" wp14:anchorId="57EBCC1B" wp14:editId="7486ADAC">
                <wp:simplePos x="0" y="0"/>
                <wp:positionH relativeFrom="margin">
                  <wp:posOffset>4419600</wp:posOffset>
                </wp:positionH>
                <wp:positionV relativeFrom="paragraph">
                  <wp:posOffset>719455</wp:posOffset>
                </wp:positionV>
                <wp:extent cx="1018540" cy="374650"/>
                <wp:effectExtent l="0" t="0" r="0" b="0"/>
                <wp:wrapSquare wrapText="bothSides" distT="114300" distB="114300" distL="114300" distR="114300"/>
                <wp:docPr id="18" name="Text Box 18"/>
                <wp:cNvGraphicFramePr/>
                <a:graphic xmlns:a="http://schemas.openxmlformats.org/drawingml/2006/main">
                  <a:graphicData uri="http://schemas.microsoft.com/office/word/2010/wordprocessingShape">
                    <wps:wsp>
                      <wps:cNvSpPr txBox="1"/>
                      <wps:spPr>
                        <a:xfrm>
                          <a:off x="0" y="0"/>
                          <a:ext cx="1018540" cy="374650"/>
                        </a:xfrm>
                        <a:prstGeom prst="rect">
                          <a:avLst/>
                        </a:prstGeom>
                        <a:noFill/>
                        <a:ln>
                          <a:noFill/>
                        </a:ln>
                      </wps:spPr>
                      <wps:txbx>
                        <w:txbxContent>
                          <w:p w14:paraId="7344B3C9" w14:textId="77777777" w:rsidR="008632FB" w:rsidRDefault="008632FB">
                            <w:pPr>
                              <w:textDirection w:val="btLr"/>
                            </w:pPr>
                            <w:r>
                              <w:rPr>
                                <w:rFonts w:ascii="Arial" w:eastAsia="Arial" w:hAnsi="Arial" w:cs="Arial"/>
                                <w:color w:val="000000"/>
                                <w:sz w:val="28"/>
                              </w:rPr>
                              <w:t xml:space="preserve">Fan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EBCC1B" id="Text Box 18" o:spid="_x0000_s1044" type="#_x0000_t202" style="position:absolute;left:0;text-align:left;margin-left:348pt;margin-top:56.65pt;width:80.2pt;height:29.5pt;z-index:-25162444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" filled="f" stroked="f">
                <v:textbox inset="2.53958mm,2.53958mm,2.53958mm,2.53958mm">
                  <w:txbxContent>
                    <w:p w14:paraId="7344B3C9" w14:textId="77777777" w:rsidR="008632FB" w:rsidRDefault="008632FB">
                      <w:pPr>
                        <w:textDirection w:val="btLr"/>
                      </w:pPr>
                      <w:r>
                        <w:rPr>
                          <w:rFonts w:ascii="Arial" w:eastAsia="Arial" w:hAnsi="Arial" w:cs="Arial"/>
                          <w:color w:val="000000"/>
                          <w:sz w:val="28"/>
                        </w:rPr>
                        <w:t xml:space="preserve">Fan </w:t>
                      </w:r>
                    </w:p>
                  </w:txbxContent>
                </v:textbox>
                <w10:wrap type="square" anchorx="margin"/>
              </v:shape>
            </w:pict>
          </mc:Fallback>
        </mc:AlternateContent>
      </w:r>
      <w:r w:rsidR="00D37034" w:rsidRPr="00317FAA">
        <w:rPr>
          <w:rFonts w:asciiTheme="majorHAnsi" w:hAnsiTheme="majorHAnsi" w:cstheme="majorHAnsi"/>
          <w:color w:val="000000"/>
        </w:rPr>
        <w:t>Make the back-panel of Sound Attenuating Box (Sound Attenuating Box part #1)</w:t>
      </w:r>
      <w:r w:rsidR="00D37034" w:rsidRPr="00317FAA">
        <w:rPr>
          <w:rFonts w:asciiTheme="majorHAnsi" w:hAnsiTheme="majorHAnsi" w:cstheme="majorHAnsi"/>
          <w:noProof/>
        </w:rPr>
        <mc:AlternateContent>
          <mc:Choice Requires="wpg">
            <w:drawing>
              <wp:anchor distT="0" distB="0" distL="114300" distR="114300" simplePos="0" relativeHeight="251670528" behindDoc="1" locked="0" layoutInCell="1" hidden="0" allowOverlap="1" wp14:anchorId="50D1EFD3" wp14:editId="59060D67">
                <wp:simplePos x="0" y="0"/>
                <wp:positionH relativeFrom="margin">
                  <wp:posOffset>2286000</wp:posOffset>
                </wp:positionH>
                <wp:positionV relativeFrom="paragraph">
                  <wp:posOffset>444500</wp:posOffset>
                </wp:positionV>
                <wp:extent cx="1828800" cy="1719072"/>
                <wp:effectExtent l="0" t="0" r="0" b="0"/>
                <wp:wrapTopAndBottom distT="0" distB="0"/>
                <wp:docPr id="13" name="Group 13"/>
                <wp:cNvGraphicFramePr/>
                <a:graphic xmlns:a="http://schemas.openxmlformats.org/drawingml/2006/main">
                  <a:graphicData uri="http://schemas.microsoft.com/office/word/2010/wordprocessingGroup">
                    <wpg:wgp>
                      <wpg:cNvGrpSpPr/>
                      <wpg:grpSpPr>
                        <a:xfrm>
                          <a:off x="0" y="0"/>
                          <a:ext cx="1828800" cy="1719072"/>
                          <a:chOff x="4431600" y="2920464"/>
                          <a:chExt cx="1828800" cy="1719072"/>
                        </a:xfrm>
                      </wpg:grpSpPr>
                      <wpg:grpSp>
                        <wpg:cNvPr id="3" name="Group 3"/>
                        <wpg:cNvGrpSpPr/>
                        <wpg:grpSpPr>
                          <a:xfrm>
                            <a:off x="4431600" y="2920464"/>
                            <a:ext cx="1828800" cy="1719072"/>
                            <a:chOff x="0" y="0"/>
                            <a:chExt cx="1829435" cy="1717040"/>
                          </a:xfrm>
                        </wpg:grpSpPr>
                        <wps:wsp>
                          <wps:cNvPr id="4" name="Rectangle 4"/>
                          <wps:cNvSpPr/>
                          <wps:spPr>
                            <a:xfrm>
                              <a:off x="0" y="0"/>
                              <a:ext cx="1829425" cy="1717025"/>
                            </a:xfrm>
                            <a:prstGeom prst="rect">
                              <a:avLst/>
                            </a:prstGeom>
                            <a:noFill/>
                            <a:ln>
                              <a:noFill/>
                            </a:ln>
                          </wps:spPr>
                          <wps:txbx>
                            <w:txbxContent>
                              <w:p w14:paraId="4C1908A2" w14:textId="77777777" w:rsidR="008632FB" w:rsidRDefault="008632FB">
                                <w:pPr>
                                  <w:textDirection w:val="btLr"/>
                                </w:pPr>
                              </w:p>
                            </w:txbxContent>
                          </wps:txbx>
                          <wps:bodyPr spcFirstLastPara="1" wrap="square" lIns="91425" tIns="91425" rIns="91425" bIns="91425" anchor="ctr" anchorCtr="0"/>
                        </wps:wsp>
                        <wps:wsp>
                          <wps:cNvPr id="8" name="Rectangle 8"/>
                          <wps:cNvSpPr/>
                          <wps:spPr>
                            <a:xfrm>
                              <a:off x="0" y="0"/>
                              <a:ext cx="1829435" cy="1717040"/>
                            </a:xfrm>
                            <a:prstGeom prst="rect">
                              <a:avLst/>
                            </a:prstGeom>
                            <a:solidFill>
                              <a:schemeClr val="dk1"/>
                            </a:solidFill>
                            <a:ln w="25400" cap="flat" cmpd="sng">
                              <a:solidFill>
                                <a:schemeClr val="dk1"/>
                              </a:solidFill>
                              <a:prstDash val="solid"/>
                              <a:miter lim="800000"/>
                              <a:headEnd type="none" w="sm" len="sm"/>
                              <a:tailEnd type="none" w="sm" len="sm"/>
                            </a:ln>
                          </wps:spPr>
                          <wps:txbx>
                            <w:txbxContent>
                              <w:p w14:paraId="2D521BB5" w14:textId="77777777" w:rsidR="008632FB" w:rsidRDefault="008632FB">
                                <w:pPr>
                                  <w:textDirection w:val="btLr"/>
                                </w:pPr>
                              </w:p>
                            </w:txbxContent>
                          </wps:txbx>
                          <wps:bodyPr spcFirstLastPara="1" wrap="square" lIns="91425" tIns="91425" rIns="91425" bIns="91425" anchor="ctr" anchorCtr="0"/>
                        </wps:wsp>
                        <wps:wsp>
                          <wps:cNvPr id="14" name="Oval 14"/>
                          <wps:cNvSpPr/>
                          <wps:spPr>
                            <a:xfrm>
                              <a:off x="1257935" y="358140"/>
                              <a:ext cx="228600" cy="2286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3CD4E59F" w14:textId="77777777" w:rsidR="008632FB" w:rsidRDefault="008632FB">
                                <w:pPr>
                                  <w:textDirection w:val="btLr"/>
                                </w:pPr>
                              </w:p>
                            </w:txbxContent>
                          </wps:txbx>
                          <wps:bodyPr spcFirstLastPara="1" wrap="square" lIns="91425" tIns="91425" rIns="91425" bIns="91425" anchor="ctr" anchorCtr="0"/>
                        </wps:wsp>
                        <wps:wsp>
                          <wps:cNvPr id="16" name="Oval 16"/>
                          <wps:cNvSpPr/>
                          <wps:spPr>
                            <a:xfrm>
                              <a:off x="1371600" y="1181100"/>
                              <a:ext cx="114300" cy="1143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3177ECFC" w14:textId="77777777" w:rsidR="008632FB" w:rsidRDefault="008632FB">
                                <w:pPr>
                                  <w:textDirection w:val="btLr"/>
                                </w:pPr>
                              </w:p>
                            </w:txbxContent>
                          </wps:txbx>
                          <wps:bodyPr spcFirstLastPara="1" wrap="square" lIns="91425" tIns="91425" rIns="91425" bIns="91425" anchor="ctr" anchorCtr="0"/>
                        </wps:wsp>
                        <wps:wsp>
                          <wps:cNvPr id="17" name="Oval 17"/>
                          <wps:cNvSpPr/>
                          <wps:spPr>
                            <a:xfrm>
                              <a:off x="1371600" y="1409700"/>
                              <a:ext cx="114300" cy="114300"/>
                            </a:xfrm>
                            <a:prstGeom prst="ellipse">
                              <a:avLst/>
                            </a:prstGeom>
                            <a:solidFill>
                              <a:schemeClr val="lt1"/>
                            </a:solidFill>
                            <a:ln w="12700" cap="flat" cmpd="sng">
                              <a:solidFill>
                                <a:srgbClr val="31538F"/>
                              </a:solidFill>
                              <a:prstDash val="solid"/>
                              <a:miter lim="800000"/>
                              <a:headEnd type="none" w="sm" len="sm"/>
                              <a:tailEnd type="none" w="sm" len="sm"/>
                            </a:ln>
                          </wps:spPr>
                          <wps:txbx>
                            <w:txbxContent>
                              <w:p w14:paraId="727C104B" w14:textId="77777777" w:rsidR="008632FB" w:rsidRDefault="008632FB">
                                <w:pPr>
                                  <w:textDirection w:val="btLr"/>
                                </w:pPr>
                              </w:p>
                            </w:txbxContent>
                          </wps:txbx>
                          <wps:bodyPr spcFirstLastPara="1" wrap="square" lIns="91425" tIns="91425" rIns="91425" bIns="91425" anchor="ctr" anchorCtr="0"/>
                        </wps:wsp>
                      </wpg:grpSp>
                    </wpg:wgp>
                  </a:graphicData>
                </a:graphic>
              </wp:anchor>
            </w:drawing>
          </mc:Choice>
          <mc:Fallback>
            <w:pict>
              <v:group w14:anchorId="50D1EFD3" id="Group 13" o:spid="_x0000_s1045" style="position:absolute;left:0;text-align:left;margin-left:180pt;margin-top:35pt;width:2in;height:135.35pt;z-index:-251645952;mso-position-horizontal-relative:margin" coordorigin="44316,29204" coordsize="18288,1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">
                <v:group id="Group 3" o:spid="_x0000_s1046" style="position:absolute;left:44316;top:29204;width:18288;height:17191" coordsize="18294,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47" style="position:absolute;width:18294;height:1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C1908A2" w14:textId="77777777" w:rsidR="008632FB" w:rsidRDefault="008632FB">
                          <w:pPr>
                            <w:textDirection w:val="btLr"/>
                          </w:pPr>
                        </w:p>
                      </w:txbxContent>
                    </v:textbox>
                  </v:rect>
                  <v:rect id="Rectangle 8" o:spid="_x0000_s1048" style="position:absolute;width:18294;height:1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" fillcolor="black [3200]" strokecolor="black [3200]" strokeweight="2pt">
                    <v:stroke startarrowwidth="narrow" startarrowlength="short" endarrowwidth="narrow" endarrowlength="short"/>
                    <v:textbox inset="2.53958mm,2.53958mm,2.53958mm,2.53958mm">
                      <w:txbxContent>
                        <w:p w14:paraId="2D521BB5" w14:textId="77777777" w:rsidR="008632FB" w:rsidRDefault="008632FB">
                          <w:pPr>
                            <w:textDirection w:val="btLr"/>
                          </w:pPr>
                        </w:p>
                      </w:txbxContent>
                    </v:textbox>
                  </v:rect>
                  <v:oval id="Oval 14" o:spid="_x0000_s1049" style="position:absolute;left:12579;top:3581;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" fillcolor="white [3201]" strokecolor="#31538f" strokeweight="1pt">
                    <v:stroke startarrowwidth="narrow" startarrowlength="short" endarrowwidth="narrow" endarrowlength="short" joinstyle="miter"/>
                    <v:textbox inset="2.53958mm,2.53958mm,2.53958mm,2.53958mm">
                      <w:txbxContent>
                        <w:p w14:paraId="3CD4E59F" w14:textId="77777777" w:rsidR="008632FB" w:rsidRDefault="008632FB">
                          <w:pPr>
                            <w:textDirection w:val="btLr"/>
                          </w:pPr>
                        </w:p>
                      </w:txbxContent>
                    </v:textbox>
                  </v:oval>
                  <v:oval id="Oval 16" o:spid="_x0000_s1050" style="position:absolute;left:13716;top:11811;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" fillcolor="white [3201]" strokecolor="#31538f" strokeweight="1pt">
                    <v:stroke startarrowwidth="narrow" startarrowlength="short" endarrowwidth="narrow" endarrowlength="short" joinstyle="miter"/>
                    <v:textbox inset="2.53958mm,2.53958mm,2.53958mm,2.53958mm">
                      <w:txbxContent>
                        <w:p w14:paraId="3177ECFC" w14:textId="77777777" w:rsidR="008632FB" w:rsidRDefault="008632FB">
                          <w:pPr>
                            <w:textDirection w:val="btLr"/>
                          </w:pPr>
                        </w:p>
                      </w:txbxContent>
                    </v:textbox>
                  </v:oval>
                  <v:oval id="Oval 17" o:spid="_x0000_s1051" style="position:absolute;left:13716;top:14097;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" fillcolor="white [3201]" strokecolor="#31538f" strokeweight="1pt">
                    <v:stroke startarrowwidth="narrow" startarrowlength="short" endarrowwidth="narrow" endarrowlength="short" joinstyle="miter"/>
                    <v:textbox inset="2.53958mm,2.53958mm,2.53958mm,2.53958mm">
                      <w:txbxContent>
                        <w:p w14:paraId="727C104B" w14:textId="77777777" w:rsidR="008632FB" w:rsidRDefault="008632FB">
                          <w:pPr>
                            <w:textDirection w:val="btLr"/>
                          </w:pPr>
                        </w:p>
                      </w:txbxContent>
                    </v:textbox>
                  </v:oval>
                </v:group>
                <w10:wrap type="topAndBottom" anchorx="margin"/>
              </v:group>
            </w:pict>
          </mc:Fallback>
        </mc:AlternateContent>
      </w:r>
    </w:p>
    <w:p w14:paraId="6B2ED51B" w14:textId="15C3A2D5" w:rsidR="00722E71" w:rsidRPr="00317FAA" w:rsidRDefault="00D37034" w:rsidP="00D11267">
      <w:pPr>
        <w:spacing w:line="360" w:lineRule="auto"/>
        <w:ind w:left="1080" w:hanging="720"/>
        <w:rPr>
          <w:rFonts w:asciiTheme="majorHAnsi" w:hAnsiTheme="majorHAnsi" w:cstheme="majorHAnsi"/>
          <w:color w:val="000000"/>
        </w:rPr>
      </w:pPr>
      <w:r w:rsidRPr="00317FAA">
        <w:rPr>
          <w:rFonts w:asciiTheme="majorHAnsi" w:hAnsiTheme="majorHAnsi" w:cstheme="majorHAnsi"/>
          <w:noProof/>
        </w:rPr>
        <mc:AlternateContent>
          <mc:Choice Requires="wpg">
            <w:drawing>
              <wp:anchor distT="114300" distB="114300" distL="114300" distR="114300" simplePos="0" relativeHeight="251672576" behindDoc="1" locked="0" layoutInCell="1" hidden="0" allowOverlap="1" wp14:anchorId="48307EFF" wp14:editId="72CDDAB7">
                <wp:simplePos x="0" y="0"/>
                <wp:positionH relativeFrom="margin">
                  <wp:posOffset>3448050</wp:posOffset>
                </wp:positionH>
                <wp:positionV relativeFrom="paragraph">
                  <wp:posOffset>495300</wp:posOffset>
                </wp:positionV>
                <wp:extent cx="390525" cy="323850"/>
                <wp:effectExtent l="0" t="0" r="0" b="0"/>
                <wp:wrapSquare wrapText="bothSides" distT="114300" distB="114300" distL="114300" distR="114300"/>
                <wp:docPr id="26" name="Group 26"/>
                <wp:cNvGraphicFramePr/>
                <a:graphic xmlns:a="http://schemas.openxmlformats.org/drawingml/2006/main">
                  <a:graphicData uri="http://schemas.microsoft.com/office/word/2010/wordprocessingGroup">
                    <wpg:wgp>
                      <wpg:cNvGrpSpPr/>
                      <wpg:grpSpPr>
                        <a:xfrm>
                          <a:off x="0" y="0"/>
                          <a:ext cx="390525" cy="323850"/>
                          <a:chOff x="3800475" y="1600275"/>
                          <a:chExt cx="371400" cy="304800"/>
                        </a:xfrm>
                      </wpg:grpSpPr>
                      <wps:wsp>
                        <wps:cNvPr id="30" name="Oval 30"/>
                        <wps:cNvSpPr/>
                        <wps:spPr>
                          <a:xfrm>
                            <a:off x="3800475" y="16002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51B19C5" w14:textId="77777777" w:rsidR="008632FB" w:rsidRDefault="008632FB">
                              <w:pPr>
                                <w:textDirection w:val="btLr"/>
                              </w:pPr>
                            </w:p>
                          </w:txbxContent>
                        </wps:txbx>
                        <wps:bodyPr spcFirstLastPara="1" wrap="square" lIns="91425" tIns="91425" rIns="91425" bIns="91425" anchor="ctr" anchorCtr="0"/>
                      </wps:wsp>
                      <wps:wsp>
                        <wps:cNvPr id="36" name="Oval 36"/>
                        <wps:cNvSpPr/>
                        <wps:spPr>
                          <a:xfrm>
                            <a:off x="3800475" y="18288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0D063A96" w14:textId="77777777" w:rsidR="008632FB" w:rsidRDefault="008632FB">
                              <w:pPr>
                                <w:textDirection w:val="btLr"/>
                              </w:pPr>
                            </w:p>
                          </w:txbxContent>
                        </wps:txbx>
                        <wps:bodyPr spcFirstLastPara="1" wrap="square" lIns="91425" tIns="91425" rIns="91425" bIns="91425" anchor="ctr" anchorCtr="0"/>
                      </wps:wsp>
                      <wps:wsp>
                        <wps:cNvPr id="41" name="Oval 41"/>
                        <wps:cNvSpPr/>
                        <wps:spPr>
                          <a:xfrm>
                            <a:off x="4105275" y="18288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4B9019E8" w14:textId="77777777" w:rsidR="008632FB" w:rsidRDefault="008632FB">
                              <w:pPr>
                                <w:textDirection w:val="btLr"/>
                              </w:pPr>
                            </w:p>
                          </w:txbxContent>
                        </wps:txbx>
                        <wps:bodyPr spcFirstLastPara="1" wrap="square" lIns="91425" tIns="91425" rIns="91425" bIns="91425" anchor="ctr" anchorCtr="0"/>
                      </wps:wsp>
                      <wps:wsp>
                        <wps:cNvPr id="55" name="Oval 55"/>
                        <wps:cNvSpPr/>
                        <wps:spPr>
                          <a:xfrm>
                            <a:off x="4105275" y="1600275"/>
                            <a:ext cx="66600" cy="762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C8F853B" w14:textId="77777777" w:rsidR="008632FB" w:rsidRDefault="008632FB">
                              <w:pPr>
                                <w:textDirection w:val="btLr"/>
                              </w:pPr>
                            </w:p>
                          </w:txbxContent>
                        </wps:txbx>
                        <wps:bodyPr spcFirstLastPara="1" wrap="square" lIns="91425" tIns="91425" rIns="91425" bIns="91425" anchor="ctr" anchorCtr="0"/>
                      </wps:wsp>
                    </wpg:wgp>
                  </a:graphicData>
                </a:graphic>
              </wp:anchor>
            </w:drawing>
          </mc:Choice>
          <mc:Fallback>
            <w:pict>
              <v:group w14:anchorId="48307EFF" id="Group 26" o:spid="_x0000_s1052" style="position:absolute;left:0;text-align:left;margin-left:271.5pt;margin-top:39pt;width:30.75pt;height:25.5pt;z-index:-251643904;mso-wrap-distance-top:9pt;mso-wrap-distance-bottom:9pt;mso-position-horizontal-relative:margin" coordorigin="38004,16002" coordsize="371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">
                <v:oval id="Oval 30" o:spid="_x0000_s1053" style="position:absolute;left:38004;top:16002;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">
                  <v:stroke startarrowwidth="narrow" startarrowlength="short" endarrowwidth="narrow" endarrowlength="short"/>
                  <v:textbox inset="2.53958mm,2.53958mm,2.53958mm,2.53958mm">
                    <w:txbxContent>
                      <w:p w14:paraId="251B19C5" w14:textId="77777777" w:rsidR="008632FB" w:rsidRDefault="008632FB">
                        <w:pPr>
                          <w:textDirection w:val="btLr"/>
                        </w:pPr>
                      </w:p>
                    </w:txbxContent>
                  </v:textbox>
                </v:oval>
                <v:oval id="Oval 36" o:spid="_x0000_s1054" style="position:absolute;left:38004;top:18288;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">
                  <v:stroke startarrowwidth="narrow" startarrowlength="short" endarrowwidth="narrow" endarrowlength="short"/>
                  <v:textbox inset="2.53958mm,2.53958mm,2.53958mm,2.53958mm">
                    <w:txbxContent>
                      <w:p w14:paraId="0D063A96" w14:textId="77777777" w:rsidR="008632FB" w:rsidRDefault="008632FB">
                        <w:pPr>
                          <w:textDirection w:val="btLr"/>
                        </w:pPr>
                      </w:p>
                    </w:txbxContent>
                  </v:textbox>
                </v:oval>
                <v:oval id="Oval 41" o:spid="_x0000_s1055" style="position:absolute;left:41052;top:18288;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">
                  <v:stroke startarrowwidth="narrow" startarrowlength="short" endarrowwidth="narrow" endarrowlength="short"/>
                  <v:textbox inset="2.53958mm,2.53958mm,2.53958mm,2.53958mm">
                    <w:txbxContent>
                      <w:p w14:paraId="4B9019E8" w14:textId="77777777" w:rsidR="008632FB" w:rsidRDefault="008632FB">
                        <w:pPr>
                          <w:textDirection w:val="btLr"/>
                        </w:pPr>
                      </w:p>
                    </w:txbxContent>
                  </v:textbox>
                </v:oval>
                <v:oval id="Oval 55" o:spid="_x0000_s1056" style="position:absolute;left:41052;top:16002;width:66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">
                  <v:stroke startarrowwidth="narrow" startarrowlength="short" endarrowwidth="narrow" endarrowlength="short"/>
                  <v:textbox inset="2.53958mm,2.53958mm,2.53958mm,2.53958mm">
                    <w:txbxContent>
                      <w:p w14:paraId="6C8F853B" w14:textId="77777777" w:rsidR="008632FB" w:rsidRDefault="008632FB">
                        <w:pPr>
                          <w:textDirection w:val="btLr"/>
                        </w:pPr>
                      </w:p>
                    </w:txbxContent>
                  </v:textbox>
                </v:oval>
                <w10:wrap type="square" anchorx="margin"/>
              </v:group>
            </w:pict>
          </mc:Fallback>
        </mc:AlternateContent>
      </w:r>
      <w:r w:rsidRPr="00317FAA">
        <w:rPr>
          <w:rFonts w:asciiTheme="majorHAnsi" w:hAnsiTheme="majorHAnsi" w:cstheme="majorHAnsi"/>
          <w:noProof/>
        </w:rPr>
        <mc:AlternateContent>
          <mc:Choice Requires="wpg">
            <w:drawing>
              <wp:anchor distT="114300" distB="114300" distL="114300" distR="114300" simplePos="0" relativeHeight="251673600" behindDoc="1" locked="0" layoutInCell="1" hidden="0" allowOverlap="1" wp14:anchorId="0EEB2F12" wp14:editId="4388D837">
                <wp:simplePos x="0" y="0"/>
                <wp:positionH relativeFrom="margin">
                  <wp:posOffset>3781425</wp:posOffset>
                </wp:positionH>
                <wp:positionV relativeFrom="paragraph">
                  <wp:posOffset>1352550</wp:posOffset>
                </wp:positionV>
                <wp:extent cx="609600" cy="286139"/>
                <wp:effectExtent l="0" t="0" r="0" b="0"/>
                <wp:wrapSquare wrapText="bothSides" distT="114300" distB="114300" distL="114300" distR="114300"/>
                <wp:docPr id="62" name="Group 62"/>
                <wp:cNvGraphicFramePr/>
                <a:graphic xmlns:a="http://schemas.openxmlformats.org/drawingml/2006/main">
                  <a:graphicData uri="http://schemas.microsoft.com/office/word/2010/wordprocessingGroup">
                    <wpg:wgp>
                      <wpg:cNvGrpSpPr/>
                      <wpg:grpSpPr>
                        <a:xfrm>
                          <a:off x="0" y="0"/>
                          <a:ext cx="609600" cy="286139"/>
                          <a:chOff x="4457625" y="2143050"/>
                          <a:chExt cx="504900" cy="228750"/>
                        </a:xfrm>
                      </wpg:grpSpPr>
                      <wps:wsp>
                        <wps:cNvPr id="63" name="Straight Arrow Connector 63"/>
                        <wps:cNvCnPr/>
                        <wps:spPr>
                          <a:xfrm flipH="1">
                            <a:off x="4467225" y="2219400"/>
                            <a:ext cx="495300" cy="152400"/>
                          </a:xfrm>
                          <a:prstGeom prst="straightConnector1">
                            <a:avLst/>
                          </a:prstGeom>
                          <a:noFill/>
                          <a:ln w="19050" cap="flat" cmpd="sng">
                            <a:solidFill>
                              <a:srgbClr val="FF0000"/>
                            </a:solidFill>
                            <a:prstDash val="solid"/>
                            <a:round/>
                            <a:headEnd type="none" w="med" len="med"/>
                            <a:tailEnd type="triangle" w="med" len="med"/>
                          </a:ln>
                        </wps:spPr>
                        <wps:bodyPr/>
                      </wps:wsp>
                      <wps:wsp>
                        <wps:cNvPr id="64" name="Straight Arrow Connector 64"/>
                        <wps:cNvCnPr/>
                        <wps:spPr>
                          <a:xfrm rot="10800000">
                            <a:off x="4457625" y="2143050"/>
                            <a:ext cx="504900" cy="95400"/>
                          </a:xfrm>
                          <a:prstGeom prst="straightConnector1">
                            <a:avLst/>
                          </a:prstGeom>
                          <a:noFill/>
                          <a:ln w="19050" cap="flat" cmpd="sng">
                            <a:solidFill>
                              <a:srgbClr val="FF0000"/>
                            </a:solidFill>
                            <a:prstDash val="solid"/>
                            <a:round/>
                            <a:headEnd type="none" w="med" len="med"/>
                            <a:tailEnd type="triangle" w="med" len="med"/>
                          </a:ln>
                        </wps:spPr>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4BB1FF" id="Group 62" o:spid="_x0000_s1026" style="position:absolute;margin-left:297.75pt;margin-top:106.5pt;width:48pt;height:22.55pt;z-index:-251642880;mso-wrap-distance-top:9pt;mso-wrap-distance-bottom:9pt;mso-position-horizontal-relative:margin" coordorigin="44576,21430" coordsize="5049,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">
                <v:shapetype id="_x0000_t32" coordsize="21600,21600" o:spt="32" o:oned="t" path="m,l21600,21600e" filled="f">
                  <v:path arrowok="t" fillok="f" o:connecttype="none"/>
                  <o:lock v:ext="edit" shapetype="t"/>
                </v:shapetype>
                <v:shape id="Straight Arrow Connector 63" o:spid="_x0000_s1027" type="#_x0000_t32" style="position:absolute;left:44672;top:22194;width:4953;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" strokecolor="red" strokeweight="1.5pt">
                  <v:stroke endarrow="block"/>
                </v:shape>
                <v:shape id="Straight Arrow Connector 64" o:spid="_x0000_s1028" type="#_x0000_t32" style="position:absolute;left:44576;top:21430;width:5049;height:9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" strokecolor="red" strokeweight="1.5pt">
                  <v:stroke endarrow="block"/>
                </v:shape>
                <w10:wrap type="square" anchorx="margin"/>
              </v:group>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76672" behindDoc="1" locked="0" layoutInCell="1" hidden="0" allowOverlap="1" wp14:anchorId="7B8B574F" wp14:editId="67C24FAD">
                <wp:simplePos x="0" y="0"/>
                <wp:positionH relativeFrom="margin">
                  <wp:posOffset>3838575</wp:posOffset>
                </wp:positionH>
                <wp:positionV relativeFrom="paragraph">
                  <wp:posOffset>752475</wp:posOffset>
                </wp:positionV>
                <wp:extent cx="609600" cy="304800"/>
                <wp:effectExtent l="0" t="0" r="0" b="0"/>
                <wp:wrapSquare wrapText="bothSides" distT="114300" distB="114300" distL="114300" distR="114300"/>
                <wp:docPr id="67" name="Straight Arrow Connector 67"/>
                <wp:cNvGraphicFramePr/>
                <a:graphic xmlns:a="http://schemas.openxmlformats.org/drawingml/2006/main">
                  <a:graphicData uri="http://schemas.microsoft.com/office/word/2010/wordprocessingShape">
                    <wps:wsp>
                      <wps:cNvCnPr/>
                      <wps:spPr>
                        <a:xfrm>
                          <a:off x="3524250" y="1657425"/>
                          <a:ext cx="495300" cy="238200"/>
                        </a:xfrm>
                        <a:prstGeom prst="straightConnector1">
                          <a:avLst/>
                        </a:prstGeom>
                        <a:noFill/>
                        <a:ln w="19050" cap="flat" cmpd="sng">
                          <a:solidFill>
                            <a:srgbClr val="FF0000"/>
                          </a:solidFill>
                          <a:prstDash val="solid"/>
                          <a:round/>
                          <a:headEnd type="none" w="med" len="med"/>
                          <a:tailEnd type="triangle" w="med" len="med"/>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D3A851" id="Straight Arrow Connector 67" o:spid="_x0000_s1026" type="#_x0000_t32" style="position:absolute;margin-left:302.25pt;margin-top:59.25pt;width:48pt;height:24pt;z-index:-251639808;visibility:visible;mso-wrap-style:square;mso-wrap-distance-left:9pt;mso-wrap-distance-top:9pt;mso-wrap-distance-right:9pt;mso-wrap-distance-bottom:9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" strokecolor="red" strokeweight="1.5pt">
                <v:stroke endarrow="block"/>
                <w10:wrap type="square" anchorx="margin"/>
              </v:shape>
            </w:pict>
          </mc:Fallback>
        </mc:AlternateContent>
      </w:r>
      <w:r w:rsidRPr="00317FAA">
        <w:rPr>
          <w:rFonts w:asciiTheme="majorHAnsi" w:hAnsiTheme="majorHAnsi" w:cstheme="majorHAnsi"/>
          <w:noProof/>
        </w:rPr>
        <mc:AlternateContent>
          <mc:Choice Requires="wps">
            <w:drawing>
              <wp:anchor distT="114300" distB="114300" distL="114300" distR="114300" simplePos="0" relativeHeight="251677696" behindDoc="1" locked="0" layoutInCell="1" hidden="0" allowOverlap="1" wp14:anchorId="68B5DE07" wp14:editId="15F5DCFD">
                <wp:simplePos x="0" y="0"/>
                <wp:positionH relativeFrom="margin">
                  <wp:posOffset>3810000</wp:posOffset>
                </wp:positionH>
                <wp:positionV relativeFrom="paragraph">
                  <wp:posOffset>561975</wp:posOffset>
                </wp:positionV>
                <wp:extent cx="609600" cy="190500"/>
                <wp:effectExtent l="0" t="0" r="0" b="0"/>
                <wp:wrapSquare wrapText="bothSides" distT="114300" distB="114300" distL="114300" distR="114300"/>
                <wp:docPr id="68" name="Straight Arrow Connector 68"/>
                <wp:cNvGraphicFramePr/>
                <a:graphic xmlns:a="http://schemas.openxmlformats.org/drawingml/2006/main">
                  <a:graphicData uri="http://schemas.microsoft.com/office/word/2010/wordprocessingShape">
                    <wps:wsp>
                      <wps:cNvCnPr/>
                      <wps:spPr>
                        <a:xfrm rot="10800000" flipH="1">
                          <a:off x="3086100" y="933450"/>
                          <a:ext cx="590400" cy="9600"/>
                        </a:xfrm>
                        <a:prstGeom prst="straightConnector1">
                          <a:avLst/>
                        </a:prstGeom>
                        <a:noFill/>
                        <a:ln w="9525" cap="flat" cmpd="sng">
                          <a:solidFill>
                            <a:srgbClr val="FF0000"/>
                          </a:solidFill>
                          <a:prstDash val="solid"/>
                          <a:round/>
                          <a:headEnd type="none" w="med" len="med"/>
                          <a:tailEnd type="triangle" w="med" len="med"/>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59B7EC" id="Straight Arrow Connector 68" o:spid="_x0000_s1026" type="#_x0000_t32" style="position:absolute;margin-left:300pt;margin-top:44.25pt;width:48pt;height:15pt;rotation:180;flip:x;z-index:-251638784;visibility:visible;mso-wrap-style:square;mso-wrap-distance-left:9pt;mso-wrap-distance-top:9pt;mso-wrap-distance-right:9pt;mso-wrap-distance-bottom:9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" strokecolor="red">
                <v:stroke endarrow="block"/>
                <w10:wrap type="square" anchorx="margin"/>
              </v:shape>
            </w:pict>
          </mc:Fallback>
        </mc:AlternateContent>
      </w:r>
    </w:p>
    <w:p w14:paraId="7EB251F5"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Align slip flange onto upper right-hand corner of the back panel of box; making sure to leave one inch from the top and one inch from the right side of the panel</w:t>
      </w:r>
    </w:p>
    <w:p w14:paraId="19FF2C9A"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Mark down where the four holes in the PVC flange lie as well as the center point between these points</w:t>
      </w:r>
    </w:p>
    <w:p w14:paraId="6D5EC884" w14:textId="7F8AEF88"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Aligned with center point from step (b), and ~2 inches from the bottom of the panel mark down two more points (one above the other with a 3 inch distance in between)</w:t>
      </w:r>
    </w:p>
    <w:p w14:paraId="683F4F1C" w14:textId="5399EB89"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 xml:space="preserve">Drill opening at center point large enough to fit circular portion of the </w:t>
      </w:r>
      <w:hyperlink r:id="rId89">
        <w:r w:rsidRPr="00317FAA">
          <w:rPr>
            <w:rFonts w:asciiTheme="majorHAnsi" w:hAnsiTheme="majorHAnsi" w:cstheme="majorHAnsi"/>
            <w:color w:val="0563C1"/>
            <w:u w:val="single"/>
          </w:rPr>
          <w:t>Fan</w:t>
        </w:r>
      </w:hyperlink>
      <w:r w:rsidRPr="00317FAA">
        <w:rPr>
          <w:rFonts w:asciiTheme="majorHAnsi" w:hAnsiTheme="majorHAnsi" w:cstheme="majorHAnsi"/>
          <w:color w:val="0563C1"/>
          <w:u w:val="single"/>
        </w:rPr>
        <w:t xml:space="preserve"> </w:t>
      </w:r>
      <w:r w:rsidRPr="00317FAA">
        <w:rPr>
          <w:rFonts w:asciiTheme="majorHAnsi" w:hAnsiTheme="majorHAnsi" w:cstheme="majorHAnsi"/>
          <w:color w:val="000000"/>
        </w:rPr>
        <w:t>(Sound Attenuating Box part #3)</w:t>
      </w:r>
      <w:r w:rsidR="001D73C9">
        <w:rPr>
          <w:rFonts w:asciiTheme="majorHAnsi" w:hAnsiTheme="majorHAnsi" w:cstheme="majorHAnsi"/>
          <w:color w:val="000000"/>
        </w:rPr>
        <w:t>. Make sure that no cardboard from the back-panel touches the fan. The hole rim can be scraped with a razor to clean off loose cardboard.</w:t>
      </w:r>
    </w:p>
    <w:p w14:paraId="5FCAD962" w14:textId="5C8B7B6D"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Drill four holes around fan slightly larger than screws to be used to attach PVC flange</w:t>
      </w:r>
    </w:p>
    <w:p w14:paraId="04027A3E"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 xml:space="preserve">For the two points at the bottom of panel, drill openings large enough to fit 1” </w:t>
      </w:r>
      <w:hyperlink r:id="rId90">
        <w:r w:rsidRPr="00317FAA">
          <w:rPr>
            <w:rFonts w:asciiTheme="majorHAnsi" w:hAnsiTheme="majorHAnsi" w:cstheme="majorHAnsi"/>
            <w:color w:val="0563C1"/>
            <w:highlight w:val="white"/>
            <w:u w:val="single"/>
          </w:rPr>
          <w:t>Grommet</w:t>
        </w:r>
      </w:hyperlink>
      <w:r w:rsidRPr="00317FAA">
        <w:rPr>
          <w:rFonts w:asciiTheme="majorHAnsi" w:hAnsiTheme="majorHAnsi" w:cstheme="majorHAnsi"/>
          <w:color w:val="0563C1"/>
          <w:highlight w:val="white"/>
          <w:u w:val="single"/>
        </w:rPr>
        <w:t xml:space="preserve"> </w:t>
      </w:r>
      <w:r w:rsidRPr="00317FAA">
        <w:rPr>
          <w:rFonts w:asciiTheme="majorHAnsi" w:hAnsiTheme="majorHAnsi" w:cstheme="majorHAnsi"/>
          <w:color w:val="000000"/>
        </w:rPr>
        <w:t>(Sound Attenuating Box part #2)</w:t>
      </w:r>
    </w:p>
    <w:p w14:paraId="6E1856BE" w14:textId="77777777" w:rsidR="00722E71" w:rsidRPr="00317FAA" w:rsidRDefault="00D37034" w:rsidP="001D73C9">
      <w:pPr>
        <w:numPr>
          <w:ilvl w:val="0"/>
          <w:numId w:val="4"/>
        </w:numPr>
        <w:pBdr>
          <w:top w:val="nil"/>
          <w:left w:val="nil"/>
          <w:bottom w:val="nil"/>
          <w:right w:val="nil"/>
          <w:between w:val="nil"/>
        </w:pBdr>
        <w:spacing w:line="360" w:lineRule="auto"/>
        <w:contextualSpacing/>
        <w:jc w:val="center"/>
        <w:rPr>
          <w:rFonts w:asciiTheme="majorHAnsi" w:hAnsiTheme="majorHAnsi" w:cstheme="majorHAnsi"/>
        </w:rPr>
      </w:pPr>
      <w:r w:rsidRPr="00317FAA">
        <w:rPr>
          <w:rFonts w:asciiTheme="majorHAnsi" w:hAnsiTheme="majorHAnsi" w:cstheme="majorHAnsi"/>
          <w:color w:val="000000"/>
        </w:rPr>
        <w:t xml:space="preserve">Using super glue, glue fan to designated opening (on the side that will be outside of box)  </w:t>
      </w:r>
      <w:r w:rsidRPr="00317FAA">
        <w:rPr>
          <w:rFonts w:asciiTheme="majorHAnsi" w:hAnsiTheme="majorHAnsi" w:cstheme="majorHAnsi"/>
          <w:noProof/>
        </w:rPr>
        <w:drawing>
          <wp:inline distT="114300" distB="114300" distL="114300" distR="114300" wp14:anchorId="221382B1" wp14:editId="6189804A">
            <wp:extent cx="1847850" cy="1385888"/>
            <wp:effectExtent l="0" t="0" r="0" b="0"/>
            <wp:docPr id="6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1"/>
                    <a:srcRect/>
                    <a:stretch>
                      <a:fillRect/>
                    </a:stretch>
                  </pic:blipFill>
                  <pic:spPr>
                    <a:xfrm>
                      <a:off x="0" y="0"/>
                      <a:ext cx="1847850" cy="1385888"/>
                    </a:xfrm>
                    <a:prstGeom prst="rect">
                      <a:avLst/>
                    </a:prstGeom>
                    <a:ln/>
                  </pic:spPr>
                </pic:pic>
              </a:graphicData>
            </a:graphic>
          </wp:inline>
        </w:drawing>
      </w:r>
      <w:r w:rsidRPr="00317FAA">
        <w:rPr>
          <w:rFonts w:asciiTheme="majorHAnsi" w:hAnsiTheme="majorHAnsi" w:cstheme="majorHAnsi"/>
        </w:rPr>
        <w:t xml:space="preserve">    </w:t>
      </w:r>
      <w:r w:rsidRPr="00317FAA">
        <w:rPr>
          <w:rFonts w:asciiTheme="majorHAnsi" w:hAnsiTheme="majorHAnsi" w:cstheme="majorHAnsi"/>
          <w:noProof/>
        </w:rPr>
        <w:drawing>
          <wp:inline distT="114300" distB="114300" distL="114300" distR="114300" wp14:anchorId="730B755D" wp14:editId="19A272DD">
            <wp:extent cx="1400621" cy="1728252"/>
            <wp:effectExtent l="0" t="0" r="0" b="0"/>
            <wp:docPr id="7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2"/>
                    <a:srcRect/>
                    <a:stretch>
                      <a:fillRect/>
                    </a:stretch>
                  </pic:blipFill>
                  <pic:spPr>
                    <a:xfrm>
                      <a:off x="0" y="0"/>
                      <a:ext cx="1400621" cy="1728252"/>
                    </a:xfrm>
                    <a:prstGeom prst="rect">
                      <a:avLst/>
                    </a:prstGeom>
                    <a:ln/>
                  </pic:spPr>
                </pic:pic>
              </a:graphicData>
            </a:graphic>
          </wp:inline>
        </w:drawing>
      </w:r>
    </w:p>
    <w:p w14:paraId="36C49609"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2EBC9709" w14:textId="77777777" w:rsidR="00722E71" w:rsidRPr="00317FAA" w:rsidRDefault="00722E71" w:rsidP="00D11267">
      <w:pPr>
        <w:pBdr>
          <w:top w:val="nil"/>
          <w:left w:val="nil"/>
          <w:bottom w:val="nil"/>
          <w:right w:val="nil"/>
          <w:between w:val="nil"/>
        </w:pBdr>
        <w:spacing w:line="360" w:lineRule="auto"/>
        <w:rPr>
          <w:rFonts w:asciiTheme="majorHAnsi" w:hAnsiTheme="majorHAnsi" w:cstheme="majorHAnsi"/>
        </w:rPr>
      </w:pPr>
    </w:p>
    <w:p w14:paraId="13FAFDDA" w14:textId="77777777" w:rsidR="00722E71" w:rsidRPr="00317FAA" w:rsidRDefault="00D37034" w:rsidP="00D11267">
      <w:pPr>
        <w:numPr>
          <w:ilvl w:val="0"/>
          <w:numId w:val="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lastRenderedPageBreak/>
        <w:t>Attach PVC pipe/flange using 4 screws and secure with 4 hex nuts</w:t>
      </w:r>
    </w:p>
    <w:p w14:paraId="1EE955E9" w14:textId="77777777" w:rsidR="00722E71" w:rsidRPr="00317FAA" w:rsidRDefault="00D37034" w:rsidP="001D73C9">
      <w:pPr>
        <w:pBdr>
          <w:top w:val="nil"/>
          <w:left w:val="nil"/>
          <w:bottom w:val="nil"/>
          <w:right w:val="nil"/>
          <w:between w:val="nil"/>
        </w:pBdr>
        <w:spacing w:line="360" w:lineRule="auto"/>
        <w:jc w:val="center"/>
        <w:rPr>
          <w:rFonts w:asciiTheme="majorHAnsi" w:hAnsiTheme="majorHAnsi" w:cstheme="majorHAnsi"/>
        </w:rPr>
      </w:pPr>
      <w:r w:rsidRPr="00317FAA">
        <w:rPr>
          <w:rFonts w:asciiTheme="majorHAnsi" w:hAnsiTheme="majorHAnsi" w:cstheme="majorHAnsi"/>
          <w:noProof/>
        </w:rPr>
        <w:drawing>
          <wp:inline distT="114300" distB="114300" distL="114300" distR="114300" wp14:anchorId="081D485A" wp14:editId="666D63C8">
            <wp:extent cx="1896928" cy="2233613"/>
            <wp:effectExtent l="0" t="0" r="0" b="0"/>
            <wp:docPr id="7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3"/>
                    <a:srcRect/>
                    <a:stretch>
                      <a:fillRect/>
                    </a:stretch>
                  </pic:blipFill>
                  <pic:spPr>
                    <a:xfrm>
                      <a:off x="0" y="0"/>
                      <a:ext cx="1896928" cy="2233613"/>
                    </a:xfrm>
                    <a:prstGeom prst="rect">
                      <a:avLst/>
                    </a:prstGeom>
                    <a:ln/>
                  </pic:spPr>
                </pic:pic>
              </a:graphicData>
            </a:graphic>
          </wp:inline>
        </w:drawing>
      </w:r>
    </w:p>
    <w:p w14:paraId="78918A95" w14:textId="77777777" w:rsidR="00722E71" w:rsidRPr="00317FAA" w:rsidRDefault="00722E71" w:rsidP="00D11267">
      <w:pPr>
        <w:pBdr>
          <w:top w:val="nil"/>
          <w:left w:val="nil"/>
          <w:bottom w:val="nil"/>
          <w:right w:val="nil"/>
          <w:between w:val="nil"/>
        </w:pBdr>
        <w:spacing w:line="360" w:lineRule="auto"/>
        <w:ind w:left="1440" w:hanging="720"/>
        <w:rPr>
          <w:rFonts w:asciiTheme="majorHAnsi" w:hAnsiTheme="majorHAnsi" w:cstheme="majorHAnsi"/>
          <w:color w:val="000000"/>
        </w:rPr>
      </w:pPr>
    </w:p>
    <w:p w14:paraId="0F80BE1B" w14:textId="74E486AE" w:rsidR="00722E71" w:rsidRDefault="00D37034" w:rsidP="00D11267">
      <w:pPr>
        <w:numPr>
          <w:ilvl w:val="0"/>
          <w:numId w:val="1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color w:val="000000"/>
        </w:rPr>
        <w:t>Assemble the remaining box according to the instructions included with the box; making sure to place wood glue when attaching panels for added stability</w:t>
      </w:r>
    </w:p>
    <w:p w14:paraId="7E0FBAD1" w14:textId="77777777" w:rsidR="001D73C9" w:rsidRPr="001D73C9" w:rsidRDefault="001D73C9" w:rsidP="001D73C9">
      <w:pPr>
        <w:pBdr>
          <w:top w:val="nil"/>
          <w:left w:val="nil"/>
          <w:bottom w:val="nil"/>
          <w:right w:val="nil"/>
          <w:between w:val="nil"/>
        </w:pBdr>
        <w:spacing w:line="360" w:lineRule="auto"/>
        <w:ind w:left="1080"/>
        <w:contextualSpacing/>
        <w:rPr>
          <w:rFonts w:asciiTheme="majorHAnsi" w:hAnsiTheme="majorHAnsi" w:cstheme="majorHAnsi"/>
        </w:rPr>
      </w:pPr>
    </w:p>
    <w:p w14:paraId="35D2B485" w14:textId="4EED49AC" w:rsidR="001D73C9" w:rsidRDefault="00D37034" w:rsidP="00D11267">
      <w:pPr>
        <w:rPr>
          <w:rFonts w:asciiTheme="majorHAnsi" w:hAnsiTheme="majorHAnsi" w:cstheme="majorHAnsi"/>
          <w:i/>
          <w:sz w:val="32"/>
          <w:szCs w:val="32"/>
        </w:rPr>
      </w:pPr>
      <w:r w:rsidRPr="00317FAA">
        <w:rPr>
          <w:rFonts w:asciiTheme="majorHAnsi" w:hAnsiTheme="majorHAnsi" w:cstheme="majorHAnsi"/>
          <w:i/>
          <w:sz w:val="32"/>
          <w:szCs w:val="32"/>
        </w:rPr>
        <w:t>Water Delivery</w:t>
      </w:r>
    </w:p>
    <w:p w14:paraId="00301A63" w14:textId="77777777" w:rsidR="00E75D16" w:rsidRPr="00317FAA" w:rsidRDefault="00E75D16" w:rsidP="00D11267">
      <w:pPr>
        <w:rPr>
          <w:rFonts w:asciiTheme="majorHAnsi" w:hAnsiTheme="majorHAnsi" w:cstheme="majorHAnsi"/>
          <w:i/>
          <w:sz w:val="32"/>
          <w:szCs w:val="32"/>
        </w:rPr>
      </w:pPr>
    </w:p>
    <w:p w14:paraId="43E2F657"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Snip the zip ties off the protective tubing on the solenoid.</w:t>
      </w:r>
    </w:p>
    <w:p w14:paraId="75113C6C" w14:textId="6B276D1D"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6</w:t>
      </w:r>
      <w:r w:rsidR="00DA4DAA">
        <w:rPr>
          <w:rFonts w:asciiTheme="majorHAnsi" w:hAnsiTheme="majorHAnsi" w:cstheme="majorHAnsi"/>
        </w:rPr>
        <w:t xml:space="preserve">” </w:t>
      </w:r>
      <w:r w:rsidRPr="00317FAA">
        <w:rPr>
          <w:rFonts w:asciiTheme="majorHAnsi" w:hAnsiTheme="majorHAnsi" w:cstheme="majorHAnsi"/>
        </w:rPr>
        <w:t>segment of tubing and one 5</w:t>
      </w:r>
      <w:r w:rsidR="00DA4DAA">
        <w:rPr>
          <w:rFonts w:asciiTheme="majorHAnsi" w:hAnsiTheme="majorHAnsi" w:cstheme="majorHAnsi"/>
        </w:rPr>
        <w:t xml:space="preserve">’ </w:t>
      </w:r>
      <w:r w:rsidRPr="00317FAA">
        <w:rPr>
          <w:rFonts w:asciiTheme="majorHAnsi" w:hAnsiTheme="majorHAnsi" w:cstheme="majorHAnsi"/>
        </w:rPr>
        <w:t xml:space="preserve">segment of tubing (Water </w:t>
      </w:r>
      <w:r w:rsidR="00DA4DAA">
        <w:rPr>
          <w:rFonts w:asciiTheme="majorHAnsi" w:hAnsiTheme="majorHAnsi" w:cstheme="majorHAnsi"/>
        </w:rPr>
        <w:t>Delivery part</w:t>
      </w:r>
      <w:r w:rsidRPr="00317FAA">
        <w:rPr>
          <w:rFonts w:asciiTheme="majorHAnsi" w:hAnsiTheme="majorHAnsi" w:cstheme="majorHAnsi"/>
        </w:rPr>
        <w:t xml:space="preserve"> #</w:t>
      </w:r>
      <w:r w:rsidR="009E176F">
        <w:rPr>
          <w:rFonts w:asciiTheme="majorHAnsi" w:hAnsiTheme="majorHAnsi" w:cstheme="majorHAnsi"/>
        </w:rPr>
        <w:t>2</w:t>
      </w:r>
      <w:r w:rsidRPr="00317FAA">
        <w:rPr>
          <w:rFonts w:asciiTheme="majorHAnsi" w:hAnsiTheme="majorHAnsi" w:cstheme="majorHAnsi"/>
        </w:rPr>
        <w:t>).</w:t>
      </w:r>
    </w:p>
    <w:p w14:paraId="3147ECC1" w14:textId="243BEEA0"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a ⅛” male luer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DA4DAA">
        <w:rPr>
          <w:rFonts w:asciiTheme="majorHAnsi" w:hAnsiTheme="majorHAnsi" w:cstheme="majorHAnsi"/>
        </w:rPr>
        <w:t>8</w:t>
      </w:r>
      <w:r w:rsidRPr="00317FAA">
        <w:rPr>
          <w:rFonts w:asciiTheme="majorHAnsi" w:hAnsiTheme="majorHAnsi" w:cstheme="majorHAnsi"/>
        </w:rPr>
        <w:t>) into the 5</w:t>
      </w:r>
      <w:r w:rsidR="00DA4DAA">
        <w:rPr>
          <w:rFonts w:asciiTheme="majorHAnsi" w:hAnsiTheme="majorHAnsi" w:cstheme="majorHAnsi"/>
        </w:rPr>
        <w:t xml:space="preserve">’ </w:t>
      </w:r>
      <w:r w:rsidRPr="00317FAA">
        <w:rPr>
          <w:rFonts w:asciiTheme="majorHAnsi" w:hAnsiTheme="majorHAnsi" w:cstheme="majorHAnsi"/>
        </w:rPr>
        <w:t>tube and the 6</w:t>
      </w:r>
      <w:r w:rsidR="00DA4DAA">
        <w:rPr>
          <w:rFonts w:asciiTheme="majorHAnsi" w:hAnsiTheme="majorHAnsi" w:cstheme="majorHAnsi"/>
        </w:rPr>
        <w:t xml:space="preserve">” </w:t>
      </w:r>
      <w:r w:rsidRPr="00317FAA">
        <w:rPr>
          <w:rFonts w:asciiTheme="majorHAnsi" w:hAnsiTheme="majorHAnsi" w:cstheme="majorHAnsi"/>
        </w:rPr>
        <w:t>tubes.</w:t>
      </w:r>
    </w:p>
    <w:p w14:paraId="2F5262C9" w14:textId="61979665"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the other end of the 5</w:t>
      </w:r>
      <w:r w:rsidR="00DA4DAA">
        <w:rPr>
          <w:rFonts w:asciiTheme="majorHAnsi" w:hAnsiTheme="majorHAnsi" w:cstheme="majorHAnsi"/>
        </w:rPr>
        <w:t xml:space="preserve">’ </w:t>
      </w:r>
      <w:r w:rsidRPr="00317FAA">
        <w:rPr>
          <w:rFonts w:asciiTheme="majorHAnsi" w:hAnsiTheme="majorHAnsi" w:cstheme="majorHAnsi"/>
        </w:rPr>
        <w:t>tube onto the plastic spout that is perpendicular to the solenoid.</w:t>
      </w:r>
    </w:p>
    <w:p w14:paraId="06A4751E" w14:textId="4F650498"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the other end of the 6</w:t>
      </w:r>
      <w:r w:rsidR="00DA4DAA">
        <w:rPr>
          <w:rFonts w:asciiTheme="majorHAnsi" w:hAnsiTheme="majorHAnsi" w:cstheme="majorHAnsi"/>
        </w:rPr>
        <w:t xml:space="preserve">” </w:t>
      </w:r>
      <w:r w:rsidRPr="00317FAA">
        <w:rPr>
          <w:rFonts w:asciiTheme="majorHAnsi" w:hAnsiTheme="majorHAnsi" w:cstheme="majorHAnsi"/>
        </w:rPr>
        <w:t>tube onto the plastic spout that is parallel to the solenoid.</w:t>
      </w:r>
    </w:p>
    <w:p w14:paraId="6E2DA6EF" w14:textId="1F3E8AEE"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Connect the male luer on the 6</w:t>
      </w:r>
      <w:r w:rsidR="00DA4DAA">
        <w:rPr>
          <w:rFonts w:asciiTheme="majorHAnsi" w:hAnsiTheme="majorHAnsi" w:cstheme="majorHAnsi"/>
        </w:rPr>
        <w:t xml:space="preserve">” </w:t>
      </w:r>
      <w:r w:rsidRPr="00317FAA">
        <w:rPr>
          <w:rFonts w:asciiTheme="majorHAnsi" w:hAnsiTheme="majorHAnsi" w:cstheme="majorHAnsi"/>
        </w:rPr>
        <w:t>tube to one of the ports on the manifold (</w:t>
      </w:r>
      <w:r w:rsidR="00DA4DAA">
        <w:rPr>
          <w:rFonts w:asciiTheme="majorHAnsi" w:hAnsiTheme="majorHAnsi" w:cstheme="majorHAnsi"/>
        </w:rPr>
        <w:t>Water Delivery part</w:t>
      </w:r>
      <w:r w:rsidRPr="00317FAA">
        <w:rPr>
          <w:rFonts w:asciiTheme="majorHAnsi" w:hAnsiTheme="majorHAnsi" w:cstheme="majorHAnsi"/>
        </w:rPr>
        <w:t xml:space="preserve"> #</w:t>
      </w:r>
      <w:r w:rsidR="00DA4DAA">
        <w:rPr>
          <w:rFonts w:asciiTheme="majorHAnsi" w:hAnsiTheme="majorHAnsi" w:cstheme="majorHAnsi"/>
        </w:rPr>
        <w:t>6</w:t>
      </w:r>
      <w:r w:rsidRPr="00317FAA">
        <w:rPr>
          <w:rFonts w:asciiTheme="majorHAnsi" w:hAnsiTheme="majorHAnsi" w:cstheme="majorHAnsi"/>
        </w:rPr>
        <w:t>). Make sure that the port is not off so that water can enter the tube.</w:t>
      </w:r>
    </w:p>
    <w:p w14:paraId="686A1103" w14:textId="0FFCFF23"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6</w:t>
      </w:r>
      <w:r w:rsidR="00DA4DAA">
        <w:rPr>
          <w:rFonts w:asciiTheme="majorHAnsi" w:hAnsiTheme="majorHAnsi" w:cstheme="majorHAnsi"/>
        </w:rPr>
        <w:t>”</w:t>
      </w:r>
      <w:r w:rsidRPr="00317FAA">
        <w:rPr>
          <w:rFonts w:asciiTheme="majorHAnsi" w:hAnsiTheme="majorHAnsi" w:cstheme="majorHAnsi"/>
        </w:rPr>
        <w:t xml:space="preserve"> segment of tubing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2</w:t>
      </w:r>
      <w:r w:rsidRPr="00317FAA">
        <w:rPr>
          <w:rFonts w:asciiTheme="majorHAnsi" w:hAnsiTheme="majorHAnsi" w:cstheme="majorHAnsi"/>
        </w:rPr>
        <w:t>) and slide a ⅛” male luer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8</w:t>
      </w:r>
      <w:r w:rsidRPr="00317FAA">
        <w:rPr>
          <w:rFonts w:asciiTheme="majorHAnsi" w:hAnsiTheme="majorHAnsi" w:cstheme="majorHAnsi"/>
        </w:rPr>
        <w:t>) onto one end and a ⅛” female luer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9</w:t>
      </w:r>
      <w:r w:rsidRPr="00317FAA">
        <w:rPr>
          <w:rFonts w:asciiTheme="majorHAnsi" w:hAnsiTheme="majorHAnsi" w:cstheme="majorHAnsi"/>
        </w:rPr>
        <w:t>) onto the other end.</w:t>
      </w:r>
    </w:p>
    <w:p w14:paraId="481B9966"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Connect the tube end with the male luer lock ring to the manifold. This will supply water to all ports on the manifold so make sure the valves are situated correctly.</w:t>
      </w:r>
    </w:p>
    <w:p w14:paraId="65D8BAD0" w14:textId="7ED74A62"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Cut a segment of large tubing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3</w:t>
      </w:r>
      <w:r w:rsidRPr="00317FAA">
        <w:rPr>
          <w:rFonts w:asciiTheme="majorHAnsi" w:hAnsiTheme="majorHAnsi" w:cstheme="majorHAnsi"/>
        </w:rPr>
        <w:t>) and slide a ¼” male luer lock ring (</w:t>
      </w:r>
      <w:r w:rsidR="00DA4DAA">
        <w:rPr>
          <w:rFonts w:asciiTheme="majorHAnsi" w:hAnsiTheme="majorHAnsi" w:cstheme="majorHAnsi"/>
        </w:rPr>
        <w:t>Water Delivery part</w:t>
      </w:r>
      <w:r w:rsidRPr="00317FAA">
        <w:rPr>
          <w:rFonts w:asciiTheme="majorHAnsi" w:hAnsiTheme="majorHAnsi" w:cstheme="majorHAnsi"/>
        </w:rPr>
        <w:t xml:space="preserve"> #</w:t>
      </w:r>
      <w:r w:rsidR="009E176F">
        <w:rPr>
          <w:rFonts w:asciiTheme="majorHAnsi" w:hAnsiTheme="majorHAnsi" w:cstheme="majorHAnsi"/>
        </w:rPr>
        <w:t>7</w:t>
      </w:r>
      <w:r w:rsidRPr="00317FAA">
        <w:rPr>
          <w:rFonts w:asciiTheme="majorHAnsi" w:hAnsiTheme="majorHAnsi" w:cstheme="majorHAnsi"/>
        </w:rPr>
        <w:t>) onto one end.</w:t>
      </w:r>
    </w:p>
    <w:p w14:paraId="4683B8D2" w14:textId="66CCF6FD"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Slide other end of the large tube onto the spigot of a water reservoir (</w:t>
      </w:r>
      <w:r w:rsidR="00DA4DAA">
        <w:rPr>
          <w:rFonts w:asciiTheme="majorHAnsi" w:hAnsiTheme="majorHAnsi" w:cstheme="majorHAnsi"/>
        </w:rPr>
        <w:t>Water Delivery part</w:t>
      </w:r>
      <w:r w:rsidRPr="00317FAA">
        <w:rPr>
          <w:rFonts w:asciiTheme="majorHAnsi" w:hAnsiTheme="majorHAnsi" w:cstheme="majorHAnsi"/>
        </w:rPr>
        <w:t xml:space="preserve"> #5).</w:t>
      </w:r>
    </w:p>
    <w:p w14:paraId="46562269" w14:textId="49BCECE2"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lastRenderedPageBreak/>
        <w:t>Screw the spigot onto the water reservoir. Make sure the spigot is closed</w:t>
      </w:r>
      <w:r w:rsidR="009E176F">
        <w:rPr>
          <w:rFonts w:asciiTheme="majorHAnsi" w:hAnsiTheme="majorHAnsi" w:cstheme="majorHAnsi"/>
        </w:rPr>
        <w:t>.</w:t>
      </w:r>
    </w:p>
    <w:p w14:paraId="7172F2FA" w14:textId="5CCC837A" w:rsidR="00722E71" w:rsidRPr="00317FAA" w:rsidRDefault="009E176F" w:rsidP="00D11267">
      <w:pPr>
        <w:numPr>
          <w:ilvl w:val="0"/>
          <w:numId w:val="10"/>
        </w:numPr>
        <w:spacing w:line="360" w:lineRule="auto"/>
        <w:contextualSpacing/>
        <w:rPr>
          <w:rFonts w:asciiTheme="majorHAnsi" w:hAnsiTheme="majorHAnsi" w:cstheme="majorHAnsi"/>
        </w:rPr>
      </w:pPr>
      <w:r>
        <w:rPr>
          <w:rFonts w:asciiTheme="majorHAnsi" w:hAnsiTheme="majorHAnsi" w:cstheme="majorHAnsi"/>
        </w:rPr>
        <w:t>Put 4 water purification tables (Water Delivery part</w:t>
      </w:r>
      <w:r w:rsidRPr="00317FAA">
        <w:rPr>
          <w:rFonts w:asciiTheme="majorHAnsi" w:hAnsiTheme="majorHAnsi" w:cstheme="majorHAnsi"/>
        </w:rPr>
        <w:t xml:space="preserve"> #</w:t>
      </w:r>
      <w:r>
        <w:rPr>
          <w:rFonts w:asciiTheme="majorHAnsi" w:hAnsiTheme="majorHAnsi" w:cstheme="majorHAnsi"/>
        </w:rPr>
        <w:t>10) into the jug, f</w:t>
      </w:r>
      <w:r w:rsidR="00D37034" w:rsidRPr="00317FAA">
        <w:rPr>
          <w:rFonts w:asciiTheme="majorHAnsi" w:hAnsiTheme="majorHAnsi" w:cstheme="majorHAnsi"/>
        </w:rPr>
        <w:t>ill jug with water</w:t>
      </w:r>
      <w:r>
        <w:rPr>
          <w:rFonts w:asciiTheme="majorHAnsi" w:hAnsiTheme="majorHAnsi" w:cstheme="majorHAnsi"/>
        </w:rPr>
        <w:t xml:space="preserve">, </w:t>
      </w:r>
      <w:del w:id="96" w:author="PsiDev" w:date="2019-01-31T18:15:00Z">
        <w:r w:rsidR="00D37034" w:rsidRPr="00317FAA" w:rsidDel="004B1F10">
          <w:rPr>
            <w:rFonts w:asciiTheme="majorHAnsi" w:hAnsiTheme="majorHAnsi" w:cstheme="majorHAnsi"/>
          </w:rPr>
          <w:delText xml:space="preserve"> </w:delText>
        </w:r>
      </w:del>
      <w:r w:rsidR="00D37034" w:rsidRPr="00317FAA">
        <w:rPr>
          <w:rFonts w:asciiTheme="majorHAnsi" w:hAnsiTheme="majorHAnsi" w:cstheme="majorHAnsi"/>
        </w:rPr>
        <w:t>and place it on the top of a shelf. Do not screw top on the jug or water will not flow out.</w:t>
      </w:r>
    </w:p>
    <w:p w14:paraId="61E0630B" w14:textId="0D8ED31F"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 xml:space="preserve">Connect the reservoir to the manifold by twisting the female luer on the tube from the manifold </w:t>
      </w:r>
      <w:r w:rsidR="009E176F">
        <w:rPr>
          <w:rFonts w:asciiTheme="majorHAnsi" w:hAnsiTheme="majorHAnsi" w:cstheme="majorHAnsi"/>
        </w:rPr>
        <w:t>onto</w:t>
      </w:r>
      <w:r w:rsidRPr="00317FAA">
        <w:rPr>
          <w:rFonts w:asciiTheme="majorHAnsi" w:hAnsiTheme="majorHAnsi" w:cstheme="majorHAnsi"/>
        </w:rPr>
        <w:t xml:space="preserve"> the male luer on the tube from the water reservoir.</w:t>
      </w:r>
    </w:p>
    <w:p w14:paraId="78449182" w14:textId="77777777" w:rsidR="00722E71" w:rsidRPr="00317FAA" w:rsidRDefault="00D37034" w:rsidP="00D11267">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Double check that the valves on the manifold are situated so that the water from the reservoir will not flow out of the manifold and only into ports that are connected to tubes.</w:t>
      </w:r>
    </w:p>
    <w:p w14:paraId="69E324AA" w14:textId="305F7685" w:rsidR="001D73C9" w:rsidRDefault="00D37034" w:rsidP="009E176F">
      <w:pPr>
        <w:numPr>
          <w:ilvl w:val="0"/>
          <w:numId w:val="10"/>
        </w:numPr>
        <w:spacing w:line="360" w:lineRule="auto"/>
        <w:contextualSpacing/>
        <w:rPr>
          <w:rFonts w:asciiTheme="majorHAnsi" w:hAnsiTheme="majorHAnsi" w:cstheme="majorHAnsi"/>
        </w:rPr>
      </w:pPr>
      <w:r w:rsidRPr="00317FAA">
        <w:rPr>
          <w:rFonts w:asciiTheme="majorHAnsi" w:hAnsiTheme="majorHAnsi" w:cstheme="majorHAnsi"/>
        </w:rPr>
        <w:t>Open the spigot on the water reservoir. The water should flow through the tubes and stop when it reaches the solenoids.</w:t>
      </w:r>
    </w:p>
    <w:p w14:paraId="59529871" w14:textId="77777777" w:rsidR="009E176F" w:rsidRPr="009E176F" w:rsidRDefault="009E176F" w:rsidP="009E176F">
      <w:pPr>
        <w:spacing w:line="360" w:lineRule="auto"/>
        <w:ind w:left="720"/>
        <w:contextualSpacing/>
        <w:rPr>
          <w:rFonts w:asciiTheme="majorHAnsi" w:hAnsiTheme="majorHAnsi" w:cstheme="majorHAnsi"/>
        </w:rPr>
      </w:pPr>
    </w:p>
    <w:p w14:paraId="00E71A21" w14:textId="507105B5" w:rsidR="00722E71" w:rsidRDefault="00157B2C" w:rsidP="00D11267">
      <w:pPr>
        <w:rPr>
          <w:rFonts w:asciiTheme="majorHAnsi" w:hAnsiTheme="majorHAnsi" w:cstheme="majorHAnsi"/>
          <w:i/>
          <w:sz w:val="32"/>
          <w:szCs w:val="32"/>
        </w:rPr>
      </w:pPr>
      <w:r w:rsidRPr="00317FAA">
        <w:rPr>
          <w:rFonts w:asciiTheme="majorHAnsi" w:hAnsiTheme="majorHAnsi" w:cstheme="majorHAnsi"/>
          <w:i/>
          <w:sz w:val="32"/>
          <w:szCs w:val="32"/>
        </w:rPr>
        <w:t>ToneBox</w:t>
      </w:r>
      <w:r w:rsidR="00D37034" w:rsidRPr="00317FAA">
        <w:rPr>
          <w:rFonts w:asciiTheme="majorHAnsi" w:hAnsiTheme="majorHAnsi" w:cstheme="majorHAnsi"/>
          <w:i/>
          <w:sz w:val="32"/>
          <w:szCs w:val="32"/>
        </w:rPr>
        <w:t xml:space="preserve"> </w:t>
      </w:r>
      <w:r w:rsidR="009E176F">
        <w:rPr>
          <w:rFonts w:asciiTheme="majorHAnsi" w:hAnsiTheme="majorHAnsi" w:cstheme="majorHAnsi"/>
          <w:i/>
          <w:sz w:val="32"/>
          <w:szCs w:val="32"/>
        </w:rPr>
        <w:t>In Situ</w:t>
      </w:r>
      <w:r w:rsidR="00D37034" w:rsidRPr="00317FAA">
        <w:rPr>
          <w:rFonts w:asciiTheme="majorHAnsi" w:hAnsiTheme="majorHAnsi" w:cstheme="majorHAnsi"/>
          <w:i/>
          <w:sz w:val="32"/>
          <w:szCs w:val="32"/>
        </w:rPr>
        <w:t xml:space="preserve"> (cage top, placement in cage, power, cables)</w:t>
      </w:r>
    </w:p>
    <w:p w14:paraId="442F9358" w14:textId="77777777" w:rsidR="00E75D16" w:rsidRPr="00317FAA" w:rsidRDefault="00E75D16" w:rsidP="00D11267">
      <w:pPr>
        <w:rPr>
          <w:rFonts w:asciiTheme="majorHAnsi" w:hAnsiTheme="majorHAnsi" w:cstheme="majorHAnsi"/>
        </w:rPr>
      </w:pPr>
    </w:p>
    <w:p w14:paraId="3CE205C8" w14:textId="214ED61B"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Slide the </w:t>
      </w:r>
      <w:r w:rsidR="00E75D16">
        <w:rPr>
          <w:rFonts w:asciiTheme="majorHAnsi" w:hAnsiTheme="majorHAnsi" w:cstheme="majorHAnsi"/>
        </w:rPr>
        <w:t>Behavioral Interface</w:t>
      </w:r>
      <w:r w:rsidRPr="00317FAA">
        <w:rPr>
          <w:rFonts w:asciiTheme="majorHAnsi" w:hAnsiTheme="majorHAnsi" w:cstheme="majorHAnsi"/>
        </w:rPr>
        <w:t xml:space="preserve"> onto back wall of the cage near the right corner.</w:t>
      </w:r>
    </w:p>
    <w:p w14:paraId="471754BD" w14:textId="77777777" w:rsidR="0033017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Using a dremel, cut the bars on a metal cage top so that the </w:t>
      </w:r>
      <w:r w:rsidR="00E75D16">
        <w:rPr>
          <w:rFonts w:asciiTheme="majorHAnsi" w:hAnsiTheme="majorHAnsi" w:cstheme="majorHAnsi"/>
        </w:rPr>
        <w:t>Behavioral Interface</w:t>
      </w:r>
      <w:r w:rsidRPr="00317FAA">
        <w:rPr>
          <w:rFonts w:asciiTheme="majorHAnsi" w:hAnsiTheme="majorHAnsi" w:cstheme="majorHAnsi"/>
        </w:rPr>
        <w:t xml:space="preserve"> can slide onto the cage with the cage top on.</w:t>
      </w:r>
    </w:p>
    <w:p w14:paraId="4604A06D" w14:textId="18D0C8F7" w:rsidR="00722E71" w:rsidRPr="00317FAA" w:rsidRDefault="000D23F2" w:rsidP="00B01487">
      <w:pPr>
        <w:spacing w:line="360" w:lineRule="auto"/>
        <w:ind w:left="720"/>
        <w:contextualSpacing/>
        <w:rPr>
          <w:rFonts w:asciiTheme="majorHAnsi" w:hAnsiTheme="majorHAnsi" w:cstheme="majorHAnsi"/>
        </w:rPr>
      </w:pPr>
      <w:r>
        <w:rPr>
          <w:rFonts w:asciiTheme="majorHAnsi" w:hAnsiTheme="majorHAnsi" w:cstheme="majorHAnsi"/>
          <w:noProof/>
          <w:color w:val="222222"/>
        </w:rPr>
        <w:drawing>
          <wp:inline distT="0" distB="0" distL="0" distR="0" wp14:anchorId="1CBA6760" wp14:editId="361C97D5">
            <wp:extent cx="3699510" cy="2622861"/>
            <wp:effectExtent l="68580" t="58420" r="64770" b="6477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G_3535.JPG"/>
                    <pic:cNvPicPr/>
                  </pic:nvPicPr>
                  <pic:blipFill rotWithShape="1">
                    <a:blip r:embed="rId94" cstate="print">
                      <a:extLst>
                        <a:ext uri="{28A0092B-C50C-407E-A947-70E740481C1C}">
                          <a14:useLocalDpi xmlns:a14="http://schemas.microsoft.com/office/drawing/2010/main" val="0"/>
                        </a:ext>
                      </a:extLst>
                    </a:blip>
                    <a:srcRect l="4363" t="5442" r="327" b="4460"/>
                    <a:stretch/>
                  </pic:blipFill>
                  <pic:spPr bwMode="auto">
                    <a:xfrm rot="5400000">
                      <a:off x="0" y="0"/>
                      <a:ext cx="3700383" cy="2623480"/>
                    </a:xfrm>
                    <a:prstGeom prst="rect">
                      <a:avLst/>
                    </a:prstGeom>
                    <a:ln w="635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r w:rsidR="0033017A" w:rsidRPr="0033017A">
        <w:rPr>
          <w:rFonts w:asciiTheme="majorHAnsi" w:hAnsiTheme="majorHAnsi" w:cstheme="majorHAnsi"/>
          <w:noProof/>
          <w:color w:val="222222"/>
        </w:rPr>
        <w:t xml:space="preserve"> </w:t>
      </w:r>
      <w:r w:rsidR="0033017A">
        <w:rPr>
          <w:rFonts w:asciiTheme="majorHAnsi" w:hAnsiTheme="majorHAnsi" w:cstheme="majorHAnsi"/>
          <w:noProof/>
          <w:color w:val="222222"/>
        </w:rPr>
        <w:drawing>
          <wp:inline distT="0" distB="0" distL="0" distR="0" wp14:anchorId="4E8B1170" wp14:editId="4828E28F">
            <wp:extent cx="3705860" cy="2616517"/>
            <wp:effectExtent l="62230" t="64770" r="64770" b="6477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G_3536.JPG"/>
                    <pic:cNvPicPr/>
                  </pic:nvPicPr>
                  <pic:blipFill rotWithShape="1">
                    <a:blip r:embed="rId95" cstate="print">
                      <a:extLst>
                        <a:ext uri="{28A0092B-C50C-407E-A947-70E740481C1C}">
                          <a14:useLocalDpi xmlns:a14="http://schemas.microsoft.com/office/drawing/2010/main" val="0"/>
                        </a:ext>
                      </a:extLst>
                    </a:blip>
                    <a:srcRect t="5861"/>
                    <a:stretch/>
                  </pic:blipFill>
                  <pic:spPr bwMode="auto">
                    <a:xfrm rot="5400000">
                      <a:off x="0" y="0"/>
                      <a:ext cx="3706283" cy="2616816"/>
                    </a:xfrm>
                    <a:prstGeom prst="rect">
                      <a:avLst/>
                    </a:prstGeom>
                    <a:ln w="635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A8B4193" w14:textId="729350FE"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Place the central control unit and the cage with cage top and </w:t>
      </w:r>
      <w:r w:rsidR="00E75D16">
        <w:rPr>
          <w:rFonts w:asciiTheme="majorHAnsi" w:hAnsiTheme="majorHAnsi" w:cstheme="majorHAnsi"/>
        </w:rPr>
        <w:t>Behavioral Interface</w:t>
      </w:r>
      <w:r w:rsidRPr="00317FAA">
        <w:rPr>
          <w:rFonts w:asciiTheme="majorHAnsi" w:hAnsiTheme="majorHAnsi" w:cstheme="majorHAnsi"/>
        </w:rPr>
        <w:t xml:space="preserve"> into a sound attenuating box.</w:t>
      </w:r>
    </w:p>
    <w:p w14:paraId="0B5F854A" w14:textId="2B6CCD61"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lastRenderedPageBreak/>
        <w:t>String the long tube from the solenoid, the</w:t>
      </w:r>
      <w:r w:rsidR="00E75D16">
        <w:rPr>
          <w:rFonts w:asciiTheme="majorHAnsi" w:hAnsiTheme="majorHAnsi" w:cstheme="majorHAnsi"/>
        </w:rPr>
        <w:t>12’</w:t>
      </w:r>
      <w:r w:rsidRPr="00317FAA">
        <w:rPr>
          <w:rFonts w:asciiTheme="majorHAnsi" w:hAnsiTheme="majorHAnsi" w:cstheme="majorHAnsi"/>
        </w:rPr>
        <w:t xml:space="preserve"> cable from the solenoid, </w:t>
      </w:r>
      <w:r w:rsidR="00E75D16">
        <w:rPr>
          <w:rFonts w:asciiTheme="majorHAnsi" w:hAnsiTheme="majorHAnsi" w:cstheme="majorHAnsi"/>
        </w:rPr>
        <w:t>the</w:t>
      </w:r>
      <w:r w:rsidRPr="00317FAA">
        <w:rPr>
          <w:rFonts w:asciiTheme="majorHAnsi" w:hAnsiTheme="majorHAnsi" w:cstheme="majorHAnsi"/>
        </w:rPr>
        <w:t xml:space="preserve"> 12V DC power cable, and </w:t>
      </w:r>
      <w:r w:rsidR="00E75D16">
        <w:rPr>
          <w:rFonts w:asciiTheme="majorHAnsi" w:hAnsiTheme="majorHAnsi" w:cstheme="majorHAnsi"/>
        </w:rPr>
        <w:t>the</w:t>
      </w:r>
      <w:r w:rsidRPr="00317FAA">
        <w:rPr>
          <w:rFonts w:asciiTheme="majorHAnsi" w:hAnsiTheme="majorHAnsi" w:cstheme="majorHAnsi"/>
        </w:rPr>
        <w:t xml:space="preserve"> micro</w:t>
      </w:r>
      <w:r w:rsidR="00E75D16">
        <w:rPr>
          <w:rFonts w:asciiTheme="majorHAnsi" w:hAnsiTheme="majorHAnsi" w:cstheme="majorHAnsi"/>
        </w:rPr>
        <w:t xml:space="preserve"> </w:t>
      </w:r>
      <w:r w:rsidRPr="00317FAA">
        <w:rPr>
          <w:rFonts w:asciiTheme="majorHAnsi" w:hAnsiTheme="majorHAnsi" w:cstheme="majorHAnsi"/>
        </w:rPr>
        <w:t>USB power cable through the back of the box to the interior.</w:t>
      </w:r>
    </w:p>
    <w:p w14:paraId="6A891609" w14:textId="40191891"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Connect the solenoid</w:t>
      </w:r>
      <w:r w:rsidR="00E75D16">
        <w:rPr>
          <w:rFonts w:asciiTheme="majorHAnsi" w:hAnsiTheme="majorHAnsi" w:cstheme="majorHAnsi"/>
        </w:rPr>
        <w:t xml:space="preserve"> valve</w:t>
      </w:r>
      <w:r w:rsidRPr="00317FAA">
        <w:rPr>
          <w:rFonts w:asciiTheme="majorHAnsi" w:hAnsiTheme="majorHAnsi" w:cstheme="majorHAnsi"/>
        </w:rPr>
        <w:t xml:space="preserve"> to the Behavioral Interface by twisting the female luer from the tube into the </w:t>
      </w:r>
      <w:r w:rsidR="00E75D16">
        <w:rPr>
          <w:rFonts w:asciiTheme="majorHAnsi" w:hAnsiTheme="majorHAnsi" w:cstheme="majorHAnsi"/>
        </w:rPr>
        <w:t>Behavioral Interface</w:t>
      </w:r>
      <w:r w:rsidRPr="00317FAA">
        <w:rPr>
          <w:rFonts w:asciiTheme="majorHAnsi" w:hAnsiTheme="majorHAnsi" w:cstheme="majorHAnsi"/>
        </w:rPr>
        <w:t xml:space="preserve"> to the male luer on the tube from the solenoid. </w:t>
      </w:r>
    </w:p>
    <w:p w14:paraId="281F5347" w14:textId="0D1C969D"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Plug </w:t>
      </w:r>
      <w:r w:rsidR="00E75D16">
        <w:rPr>
          <w:rFonts w:asciiTheme="majorHAnsi" w:hAnsiTheme="majorHAnsi" w:cstheme="majorHAnsi"/>
        </w:rPr>
        <w:t xml:space="preserve">the </w:t>
      </w:r>
      <w:r w:rsidRPr="00317FAA">
        <w:rPr>
          <w:rFonts w:asciiTheme="majorHAnsi" w:hAnsiTheme="majorHAnsi" w:cstheme="majorHAnsi"/>
        </w:rPr>
        <w:t>three stereo cables</w:t>
      </w:r>
      <w:r w:rsidR="00E75D16">
        <w:rPr>
          <w:rFonts w:asciiTheme="majorHAnsi" w:hAnsiTheme="majorHAnsi" w:cstheme="majorHAnsi"/>
        </w:rPr>
        <w:t xml:space="preserve"> from the Central Control Unit</w:t>
      </w:r>
      <w:r w:rsidRPr="00317FAA">
        <w:rPr>
          <w:rFonts w:asciiTheme="majorHAnsi" w:hAnsiTheme="majorHAnsi" w:cstheme="majorHAnsi"/>
        </w:rPr>
        <w:t xml:space="preserve"> into the </w:t>
      </w:r>
      <w:r w:rsidR="00E75D16">
        <w:rPr>
          <w:rFonts w:asciiTheme="majorHAnsi" w:hAnsiTheme="majorHAnsi" w:cstheme="majorHAnsi"/>
        </w:rPr>
        <w:t>Behavioral Interface</w:t>
      </w:r>
      <w:r w:rsidRPr="00317FAA">
        <w:rPr>
          <w:rFonts w:asciiTheme="majorHAnsi" w:hAnsiTheme="majorHAnsi" w:cstheme="majorHAnsi"/>
        </w:rPr>
        <w:t xml:space="preserve">. The </w:t>
      </w:r>
      <w:r w:rsidR="00E75D16">
        <w:rPr>
          <w:rFonts w:asciiTheme="majorHAnsi" w:hAnsiTheme="majorHAnsi" w:cstheme="majorHAnsi"/>
        </w:rPr>
        <w:t>jack</w:t>
      </w:r>
      <w:r w:rsidRPr="00317FAA">
        <w:rPr>
          <w:rFonts w:asciiTheme="majorHAnsi" w:hAnsiTheme="majorHAnsi" w:cstheme="majorHAnsi"/>
        </w:rPr>
        <w:t xml:space="preserve"> connected to the water spout and to the A+/A- pins on the amplifier should get 3</w:t>
      </w:r>
      <w:r w:rsidR="00E75D16">
        <w:rPr>
          <w:rFonts w:asciiTheme="majorHAnsi" w:hAnsiTheme="majorHAnsi" w:cstheme="majorHAnsi"/>
        </w:rPr>
        <w:t xml:space="preserve">’ </w:t>
      </w:r>
      <w:r w:rsidRPr="00317FAA">
        <w:rPr>
          <w:rFonts w:asciiTheme="majorHAnsi" w:hAnsiTheme="majorHAnsi" w:cstheme="majorHAnsi"/>
        </w:rPr>
        <w:t xml:space="preserve">cables and the </w:t>
      </w:r>
      <w:r w:rsidR="00E75D16">
        <w:rPr>
          <w:rFonts w:asciiTheme="majorHAnsi" w:hAnsiTheme="majorHAnsi" w:cstheme="majorHAnsi"/>
        </w:rPr>
        <w:t>jack</w:t>
      </w:r>
      <w:r w:rsidRPr="00317FAA">
        <w:rPr>
          <w:rFonts w:asciiTheme="majorHAnsi" w:hAnsiTheme="majorHAnsi" w:cstheme="majorHAnsi"/>
        </w:rPr>
        <w:t xml:space="preserve"> connected to the VIN/GND pins on the amplifier should get a 1</w:t>
      </w:r>
      <w:r w:rsidR="00E75D16">
        <w:rPr>
          <w:rFonts w:asciiTheme="majorHAnsi" w:hAnsiTheme="majorHAnsi" w:cstheme="majorHAnsi"/>
        </w:rPr>
        <w:t>’</w:t>
      </w:r>
      <w:r w:rsidRPr="00317FAA">
        <w:rPr>
          <w:rFonts w:asciiTheme="majorHAnsi" w:hAnsiTheme="majorHAnsi" w:cstheme="majorHAnsi"/>
        </w:rPr>
        <w:t xml:space="preserve"> cable.</w:t>
      </w:r>
    </w:p>
    <w:p w14:paraId="54CA95DF" w14:textId="2D6EC243"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 xml:space="preserve">Plug </w:t>
      </w:r>
      <w:ins w:id="97" w:author="PsiDev" w:date="2019-02-01T15:06:00Z">
        <w:r w:rsidR="004B1F10">
          <w:rPr>
            <w:rFonts w:asciiTheme="majorHAnsi" w:hAnsiTheme="majorHAnsi" w:cstheme="majorHAnsi"/>
          </w:rPr>
          <w:t xml:space="preserve">the </w:t>
        </w:r>
      </w:ins>
      <w:r w:rsidRPr="00317FAA">
        <w:rPr>
          <w:rFonts w:asciiTheme="majorHAnsi" w:hAnsiTheme="majorHAnsi" w:cstheme="majorHAnsi"/>
        </w:rPr>
        <w:t xml:space="preserve">waterspout cable into the Lick Input 1 jack on the Central Control Unit. Plug the </w:t>
      </w:r>
      <w:r w:rsidR="00E75D16">
        <w:rPr>
          <w:rFonts w:asciiTheme="majorHAnsi" w:hAnsiTheme="majorHAnsi" w:cstheme="majorHAnsi"/>
        </w:rPr>
        <w:t xml:space="preserve">amplifier </w:t>
      </w:r>
      <w:r w:rsidRPr="00317FAA">
        <w:rPr>
          <w:rFonts w:asciiTheme="majorHAnsi" w:hAnsiTheme="majorHAnsi" w:cstheme="majorHAnsi"/>
        </w:rPr>
        <w:t>A+/A- cable into the headphone jack on the USB sound card. Plug the</w:t>
      </w:r>
      <w:r w:rsidR="00E75D16">
        <w:rPr>
          <w:rFonts w:asciiTheme="majorHAnsi" w:hAnsiTheme="majorHAnsi" w:cstheme="majorHAnsi"/>
        </w:rPr>
        <w:t xml:space="preserve"> amplifier</w:t>
      </w:r>
      <w:r w:rsidRPr="00317FAA">
        <w:rPr>
          <w:rFonts w:asciiTheme="majorHAnsi" w:hAnsiTheme="majorHAnsi" w:cstheme="majorHAnsi"/>
        </w:rPr>
        <w:t xml:space="preserve"> VIN/GND cable into the 5 Volt </w:t>
      </w:r>
      <w:r w:rsidR="00E75D16">
        <w:rPr>
          <w:rFonts w:asciiTheme="majorHAnsi" w:hAnsiTheme="majorHAnsi" w:cstheme="majorHAnsi"/>
        </w:rPr>
        <w:t>3.5mm</w:t>
      </w:r>
      <w:r w:rsidRPr="00317FAA">
        <w:rPr>
          <w:rFonts w:asciiTheme="majorHAnsi" w:hAnsiTheme="majorHAnsi" w:cstheme="majorHAnsi"/>
        </w:rPr>
        <w:t xml:space="preserve"> jack on the Central Control Unit.</w:t>
      </w:r>
    </w:p>
    <w:p w14:paraId="7AE465FF" w14:textId="38335397"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the solenoid cable into the Solenoid Output 1</w:t>
      </w:r>
      <w:r w:rsidR="00E75D16">
        <w:rPr>
          <w:rFonts w:asciiTheme="majorHAnsi" w:hAnsiTheme="majorHAnsi" w:cstheme="majorHAnsi"/>
        </w:rPr>
        <w:t xml:space="preserve"> 3.5mm</w:t>
      </w:r>
      <w:r w:rsidRPr="00317FAA">
        <w:rPr>
          <w:rFonts w:asciiTheme="majorHAnsi" w:hAnsiTheme="majorHAnsi" w:cstheme="majorHAnsi"/>
        </w:rPr>
        <w:t xml:space="preserve"> jack on the Central Control Unit.</w:t>
      </w:r>
    </w:p>
    <w:p w14:paraId="2729ED9C" w14:textId="77777777" w:rsidR="00722E71" w:rsidRPr="00317FAA"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12V DC power into the DC power adaptor on the Central Control Unit.</w:t>
      </w:r>
    </w:p>
    <w:p w14:paraId="7F47DA69" w14:textId="7DFF772F" w:rsidR="00722E71" w:rsidRPr="00BB0C74" w:rsidRDefault="00D37034" w:rsidP="00D11267">
      <w:pPr>
        <w:numPr>
          <w:ilvl w:val="0"/>
          <w:numId w:val="18"/>
        </w:numPr>
        <w:spacing w:line="360" w:lineRule="auto"/>
        <w:contextualSpacing/>
        <w:rPr>
          <w:rFonts w:asciiTheme="majorHAnsi" w:hAnsiTheme="majorHAnsi" w:cstheme="majorHAnsi"/>
        </w:rPr>
      </w:pPr>
      <w:r w:rsidRPr="00317FAA">
        <w:rPr>
          <w:rFonts w:asciiTheme="majorHAnsi" w:hAnsiTheme="majorHAnsi" w:cstheme="majorHAnsi"/>
        </w:rPr>
        <w:t>Plug a micro</w:t>
      </w:r>
      <w:r w:rsidR="00E75D16">
        <w:rPr>
          <w:rFonts w:asciiTheme="majorHAnsi" w:hAnsiTheme="majorHAnsi" w:cstheme="majorHAnsi"/>
        </w:rPr>
        <w:t xml:space="preserve"> </w:t>
      </w:r>
      <w:r w:rsidRPr="00317FAA">
        <w:rPr>
          <w:rFonts w:asciiTheme="majorHAnsi" w:hAnsiTheme="majorHAnsi" w:cstheme="majorHAnsi"/>
        </w:rPr>
        <w:t>USB cable into the Central Control Unit to power on the system</w:t>
      </w:r>
      <w:r w:rsidRPr="00E75D16">
        <w:rPr>
          <w:rFonts w:asciiTheme="majorHAnsi" w:hAnsiTheme="majorHAnsi" w:cstheme="majorHAnsi"/>
        </w:rPr>
        <w:t>.</w:t>
      </w:r>
      <w:r w:rsidRPr="00E75D16">
        <w:rPr>
          <w:rFonts w:asciiTheme="majorHAnsi" w:hAnsiTheme="majorHAnsi" w:cstheme="majorHAnsi"/>
          <w:b/>
        </w:rPr>
        <w:t xml:space="preserve"> NOTE: This should be the last step. Do not power on the system until all other cables have been plugged in.</w:t>
      </w:r>
    </w:p>
    <w:p w14:paraId="0292DDA4" w14:textId="6BDC386E" w:rsidR="00722E71" w:rsidRPr="00317FAA" w:rsidRDefault="00E75D16" w:rsidP="00D11267">
      <w:pPr>
        <w:spacing w:line="360" w:lineRule="auto"/>
        <w:rPr>
          <w:rFonts w:asciiTheme="majorHAnsi" w:hAnsiTheme="majorHAnsi" w:cstheme="majorHAnsi"/>
          <w:b/>
          <w:sz w:val="36"/>
          <w:szCs w:val="36"/>
        </w:rPr>
      </w:pPr>
      <w:r>
        <w:rPr>
          <w:rFonts w:asciiTheme="majorHAnsi" w:hAnsiTheme="majorHAnsi" w:cstheme="majorHAnsi"/>
          <w:b/>
          <w:sz w:val="36"/>
          <w:szCs w:val="36"/>
        </w:rPr>
        <w:t>Software Installation</w:t>
      </w:r>
    </w:p>
    <w:p w14:paraId="574D9AD8" w14:textId="0BD01BA4" w:rsidR="00722E71" w:rsidRPr="00E75D16" w:rsidRDefault="00E75D16" w:rsidP="00D11267">
      <w:pPr>
        <w:spacing w:line="360" w:lineRule="auto"/>
        <w:rPr>
          <w:rFonts w:asciiTheme="majorHAnsi" w:hAnsiTheme="majorHAnsi" w:cstheme="majorHAnsi"/>
          <w:b/>
          <w:i/>
          <w:sz w:val="28"/>
          <w:szCs w:val="28"/>
        </w:rPr>
      </w:pPr>
      <w:r>
        <w:rPr>
          <w:rFonts w:asciiTheme="majorHAnsi" w:hAnsiTheme="majorHAnsi" w:cstheme="majorHAnsi"/>
          <w:b/>
          <w:i/>
          <w:sz w:val="28"/>
          <w:szCs w:val="28"/>
        </w:rPr>
        <w:t>For</w:t>
      </w:r>
      <w:r w:rsidR="00D37034" w:rsidRPr="00E75D16">
        <w:rPr>
          <w:rFonts w:asciiTheme="majorHAnsi" w:hAnsiTheme="majorHAnsi" w:cstheme="majorHAnsi"/>
          <w:b/>
          <w:i/>
          <w:sz w:val="28"/>
          <w:szCs w:val="28"/>
        </w:rPr>
        <w:t xml:space="preserve"> the software to run continuously, make sure that the computer does not go to sleep. Turn off any auto-sleep </w:t>
      </w:r>
      <w:r w:rsidR="001D73C9" w:rsidRPr="00E75D16">
        <w:rPr>
          <w:rFonts w:asciiTheme="majorHAnsi" w:hAnsiTheme="majorHAnsi" w:cstheme="majorHAnsi"/>
          <w:b/>
          <w:i/>
          <w:sz w:val="28"/>
          <w:szCs w:val="28"/>
        </w:rPr>
        <w:t xml:space="preserve">or OS update/restart </w:t>
      </w:r>
      <w:r w:rsidR="00D37034" w:rsidRPr="00E75D16">
        <w:rPr>
          <w:rFonts w:asciiTheme="majorHAnsi" w:hAnsiTheme="majorHAnsi" w:cstheme="majorHAnsi"/>
          <w:b/>
          <w:i/>
          <w:sz w:val="28"/>
          <w:szCs w:val="28"/>
        </w:rPr>
        <w:t>functions in settings for the computer.</w:t>
      </w:r>
    </w:p>
    <w:p w14:paraId="573A2823" w14:textId="77777777" w:rsidR="00722E71" w:rsidRPr="00317FAA" w:rsidRDefault="00D37034" w:rsidP="00D11267">
      <w:pPr>
        <w:spacing w:line="360" w:lineRule="auto"/>
        <w:rPr>
          <w:rFonts w:asciiTheme="majorHAnsi" w:hAnsiTheme="majorHAnsi" w:cstheme="majorHAnsi"/>
          <w:sz w:val="32"/>
          <w:szCs w:val="32"/>
        </w:rPr>
      </w:pPr>
      <w:r w:rsidRPr="00317FAA">
        <w:rPr>
          <w:rFonts w:asciiTheme="majorHAnsi" w:hAnsiTheme="majorHAnsi" w:cstheme="majorHAnsi"/>
          <w:i/>
          <w:sz w:val="32"/>
          <w:szCs w:val="32"/>
        </w:rPr>
        <w:t>Setting up the Raspberry Pi in Matlab</w:t>
      </w:r>
    </w:p>
    <w:p w14:paraId="6D22A51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Install the Matlab Support Package for Raspberry Pi. This step only needs to be completed once. </w:t>
      </w:r>
      <w:r w:rsidRPr="00317FAA">
        <w:rPr>
          <w:rFonts w:asciiTheme="majorHAnsi" w:hAnsiTheme="majorHAnsi" w:cstheme="majorHAnsi"/>
        </w:rPr>
        <w:t>If this package has already been installed, search for it by clicking the “Manage Add-Ons” button in the drop-down menu beneath the “Add-Ons” button.</w:t>
      </w:r>
    </w:p>
    <w:p w14:paraId="6525915E" w14:textId="301BD3BD"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Once installed</w:t>
      </w:r>
      <w:r w:rsidR="00695594">
        <w:rPr>
          <w:rFonts w:asciiTheme="majorHAnsi" w:hAnsiTheme="majorHAnsi" w:cstheme="majorHAnsi"/>
          <w:color w:val="000000"/>
        </w:rPr>
        <w:t xml:space="preserve"> </w:t>
      </w:r>
      <w:r w:rsidR="009B3764">
        <w:rPr>
          <w:rFonts w:asciiTheme="majorHAnsi" w:hAnsiTheme="majorHAnsi" w:cstheme="majorHAnsi"/>
          <w:color w:val="000000"/>
        </w:rPr>
        <w:t xml:space="preserve">continue with the setup, </w:t>
      </w:r>
      <w:r w:rsidR="00695594">
        <w:rPr>
          <w:rFonts w:asciiTheme="majorHAnsi" w:hAnsiTheme="majorHAnsi" w:cstheme="majorHAnsi"/>
          <w:color w:val="000000"/>
        </w:rPr>
        <w:t xml:space="preserve">or </w:t>
      </w:r>
      <w:r w:rsidR="009B3764">
        <w:rPr>
          <w:rFonts w:asciiTheme="majorHAnsi" w:hAnsiTheme="majorHAnsi" w:cstheme="majorHAnsi"/>
          <w:color w:val="000000"/>
        </w:rPr>
        <w:t>if opened to manage</w:t>
      </w:r>
      <w:r w:rsidRPr="00317FAA">
        <w:rPr>
          <w:rFonts w:asciiTheme="majorHAnsi" w:hAnsiTheme="majorHAnsi" w:cstheme="majorHAnsi"/>
          <w:color w:val="000000"/>
        </w:rPr>
        <w:t>, click the gear icon to set up an SD card for the Raspberry Pi. This step will need to be repeated for every new Raspberry Pi</w:t>
      </w:r>
      <w:r w:rsidRPr="00317FAA">
        <w:rPr>
          <w:rFonts w:asciiTheme="majorHAnsi" w:hAnsiTheme="majorHAnsi" w:cstheme="majorHAnsi"/>
        </w:rPr>
        <w:t>.</w:t>
      </w:r>
    </w:p>
    <w:p w14:paraId="6D46ADC5"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Select the correct type of hardware board, “Raspberry Pi 3 Model B”.</w:t>
      </w:r>
    </w:p>
    <w:p w14:paraId="4B854A9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When prompted to select an operating system, select “Setup hardware with Mathworks Raspbian image”.</w:t>
      </w:r>
    </w:p>
    <w:p w14:paraId="538C402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When prompted for how to connect Matlab to the Raspberry Pi select the option that says, “connect to LAN or home network”.</w:t>
      </w:r>
    </w:p>
    <w:p w14:paraId="4686E1B4" w14:textId="140D50D9"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Insert the SD card (Central Control Unit part #3) into a</w:t>
      </w:r>
      <w:r w:rsidR="009B3764">
        <w:rPr>
          <w:rFonts w:asciiTheme="majorHAnsi" w:hAnsiTheme="majorHAnsi" w:cstheme="majorHAnsi"/>
          <w:color w:val="000000"/>
        </w:rPr>
        <w:t xml:space="preserve">n SD card </w:t>
      </w:r>
      <w:r w:rsidRPr="00317FAA">
        <w:rPr>
          <w:rFonts w:asciiTheme="majorHAnsi" w:hAnsiTheme="majorHAnsi" w:cstheme="majorHAnsi"/>
          <w:color w:val="000000"/>
        </w:rPr>
        <w:t>adaptor and plug it into the computer.</w:t>
      </w:r>
    </w:p>
    <w:p w14:paraId="3F8D8AA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Select the option that corresponds to the SD card in the drop-down menu when prompted.</w:t>
      </w:r>
      <w:r w:rsidRPr="00317FAA">
        <w:rPr>
          <w:rFonts w:asciiTheme="majorHAnsi" w:hAnsiTheme="majorHAnsi" w:cstheme="majorHAnsi"/>
        </w:rPr>
        <w:t xml:space="preserve"> </w:t>
      </w:r>
      <w:r w:rsidRPr="00317FAA">
        <w:rPr>
          <w:rFonts w:asciiTheme="majorHAnsi" w:hAnsiTheme="majorHAnsi" w:cstheme="majorHAnsi"/>
          <w:color w:val="000000"/>
        </w:rPr>
        <w:t>Then click “Write SD Card”.</w:t>
      </w:r>
    </w:p>
    <w:p w14:paraId="340E42AD"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After writing the SD card, </w:t>
      </w:r>
      <w:r w:rsidRPr="00317FAA">
        <w:rPr>
          <w:rFonts w:asciiTheme="majorHAnsi" w:hAnsiTheme="majorHAnsi" w:cstheme="majorHAnsi"/>
        </w:rPr>
        <w:t>hit the “Next” button.</w:t>
      </w:r>
    </w:p>
    <w:p w14:paraId="2220BE4B"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Remove the SD card from the computer and insert it into the Raspberry Pi. Plug in the USB sound card into the Raspberry Pi as well.</w:t>
      </w:r>
    </w:p>
    <w:p w14:paraId="5D30F5BF"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Plug an Ethernet cable that is connected to the same network as the computer to the Raspberry Pi.</w:t>
      </w:r>
    </w:p>
    <w:p w14:paraId="3A508A90" w14:textId="77777777"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Power on the Raspberry Pi using a micro USB cable. NOTE: Do not power on the Raspberry Pi until steps </w:t>
      </w:r>
      <w:r w:rsidRPr="00317FAA">
        <w:rPr>
          <w:rFonts w:asciiTheme="majorHAnsi" w:hAnsiTheme="majorHAnsi" w:cstheme="majorHAnsi"/>
        </w:rPr>
        <w:t>9</w:t>
      </w:r>
      <w:r w:rsidRPr="00317FAA">
        <w:rPr>
          <w:rFonts w:asciiTheme="majorHAnsi" w:hAnsiTheme="majorHAnsi" w:cstheme="majorHAnsi"/>
          <w:color w:val="000000"/>
        </w:rPr>
        <w:t xml:space="preserve"> and </w:t>
      </w:r>
      <w:r w:rsidRPr="00317FAA">
        <w:rPr>
          <w:rFonts w:asciiTheme="majorHAnsi" w:hAnsiTheme="majorHAnsi" w:cstheme="majorHAnsi"/>
        </w:rPr>
        <w:t>10</w:t>
      </w:r>
      <w:r w:rsidRPr="00317FAA">
        <w:rPr>
          <w:rFonts w:asciiTheme="majorHAnsi" w:hAnsiTheme="majorHAnsi" w:cstheme="majorHAnsi"/>
          <w:color w:val="000000"/>
        </w:rPr>
        <w:t xml:space="preserve"> have been completed.</w:t>
      </w:r>
    </w:p>
    <w:p w14:paraId="3EE0788D" w14:textId="548CC87B"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Hit the “Next” button. Matlab will then find the IP address of the Raspberry Pi.</w:t>
      </w:r>
    </w:p>
    <w:p w14:paraId="447D8294" w14:textId="37F3FC11"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Use that IP address to connect the Raspberry Pi to Matlab. In the command line type the following:</w:t>
      </w:r>
    </w:p>
    <w:p w14:paraId="1E073AF0" w14:textId="72E9C0DC"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rpi = raspi(‘IP address’,’username’,’password’)</w:t>
      </w:r>
    </w:p>
    <w:p w14:paraId="166CD47E"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color w:val="000000"/>
        </w:rPr>
        <w:t>The IP address is the number just found by Matlab associated with the device. For a new Raspberry Pi, the username is ‘pi’ and the password is ‘raspberry’.</w:t>
      </w:r>
    </w:p>
    <w:p w14:paraId="6820AE4D" w14:textId="48B77F8B" w:rsidR="00722E71" w:rsidRPr="00317FAA" w:rsidRDefault="00D37034" w:rsidP="00D11267">
      <w:pPr>
        <w:numPr>
          <w:ilvl w:val="0"/>
          <w:numId w:val="6"/>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Once Matlab has connected, open up a command line shell for the Raspberry Pi by typing the following:</w:t>
      </w:r>
    </w:p>
    <w:p w14:paraId="48CBB995"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color w:val="000000"/>
        </w:rPr>
      </w:pPr>
      <w:r w:rsidRPr="00317FAA">
        <w:rPr>
          <w:rFonts w:asciiTheme="majorHAnsi" w:hAnsiTheme="majorHAnsi" w:cstheme="majorHAnsi"/>
          <w:b/>
          <w:color w:val="000000"/>
        </w:rPr>
        <w:t>openShell(rpi)</w:t>
      </w:r>
    </w:p>
    <w:p w14:paraId="4A9B5B66" w14:textId="77777777" w:rsidR="00722E71" w:rsidRPr="00317FAA" w:rsidRDefault="00722E71" w:rsidP="00D11267">
      <w:pPr>
        <w:pBdr>
          <w:top w:val="nil"/>
          <w:left w:val="nil"/>
          <w:bottom w:val="nil"/>
          <w:right w:val="nil"/>
          <w:between w:val="nil"/>
        </w:pBdr>
        <w:spacing w:line="360" w:lineRule="auto"/>
        <w:ind w:left="720" w:hanging="720"/>
        <w:rPr>
          <w:rFonts w:asciiTheme="majorHAnsi" w:hAnsiTheme="majorHAnsi" w:cstheme="majorHAnsi"/>
          <w:b/>
          <w:color w:val="000000"/>
        </w:rPr>
      </w:pPr>
    </w:p>
    <w:p w14:paraId="450E42D4"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Wi-Fi</w:t>
      </w:r>
    </w:p>
    <w:p w14:paraId="4F2692A3" w14:textId="42A4D9E1"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In the shell, type the following to update the Raspberry Pi:</w:t>
      </w:r>
    </w:p>
    <w:p w14:paraId="15D445F8" w14:textId="77777777" w:rsidR="00722E71" w:rsidRPr="00317FAA" w:rsidRDefault="00D37034" w:rsidP="00D11267">
      <w:pPr>
        <w:spacing w:line="360" w:lineRule="auto"/>
        <w:ind w:left="720"/>
        <w:rPr>
          <w:rFonts w:asciiTheme="majorHAnsi" w:hAnsiTheme="majorHAnsi" w:cstheme="majorHAnsi"/>
        </w:rPr>
      </w:pPr>
      <w:r w:rsidRPr="00317FAA">
        <w:rPr>
          <w:rFonts w:asciiTheme="majorHAnsi" w:hAnsiTheme="majorHAnsi" w:cstheme="majorHAnsi"/>
          <w:b/>
        </w:rPr>
        <w:t>sudo apt-get update</w:t>
      </w:r>
    </w:p>
    <w:p w14:paraId="0B8CEAE7" w14:textId="4947532C"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Upgrade the Raspberry Pi:</w:t>
      </w:r>
    </w:p>
    <w:p w14:paraId="381C4F0C" w14:textId="77777777" w:rsidR="00722E71" w:rsidRPr="00317FAA" w:rsidRDefault="00D37034" w:rsidP="00D11267">
      <w:pPr>
        <w:spacing w:line="360" w:lineRule="auto"/>
        <w:ind w:left="720"/>
        <w:rPr>
          <w:rFonts w:asciiTheme="majorHAnsi" w:hAnsiTheme="majorHAnsi" w:cstheme="majorHAnsi"/>
        </w:rPr>
      </w:pPr>
      <w:r w:rsidRPr="00317FAA">
        <w:rPr>
          <w:rFonts w:asciiTheme="majorHAnsi" w:hAnsiTheme="majorHAnsi" w:cstheme="majorHAnsi"/>
          <w:b/>
        </w:rPr>
        <w:t>sudo apt-get upgrade</w:t>
      </w:r>
    </w:p>
    <w:p w14:paraId="311162DE" w14:textId="504E8EEF"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O</w:t>
      </w:r>
      <w:r w:rsidRPr="00317FAA">
        <w:rPr>
          <w:rFonts w:asciiTheme="majorHAnsi" w:hAnsiTheme="majorHAnsi" w:cstheme="majorHAnsi"/>
          <w:color w:val="000000"/>
        </w:rPr>
        <w:t>pen up WiFi settings:</w:t>
      </w:r>
    </w:p>
    <w:p w14:paraId="030A9A85"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sudo nano /etc/wpa_supplicant/wpa_supplicant.conf</w:t>
      </w:r>
    </w:p>
    <w:p w14:paraId="48D698D0"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 xml:space="preserve">This file should only have two lines at the top. </w:t>
      </w:r>
      <w:r w:rsidRPr="00317FAA">
        <w:rPr>
          <w:rFonts w:asciiTheme="majorHAnsi" w:hAnsiTheme="majorHAnsi" w:cstheme="majorHAnsi"/>
          <w:color w:val="000000"/>
        </w:rPr>
        <w:t xml:space="preserve">Input the following paragraph </w:t>
      </w:r>
      <w:r w:rsidRPr="00317FAA">
        <w:rPr>
          <w:rFonts w:asciiTheme="majorHAnsi" w:hAnsiTheme="majorHAnsi" w:cstheme="majorHAnsi"/>
        </w:rPr>
        <w:t>under those lines</w:t>
      </w:r>
      <w:r w:rsidRPr="00317FAA">
        <w:rPr>
          <w:rFonts w:asciiTheme="majorHAnsi" w:hAnsiTheme="majorHAnsi" w:cstheme="majorHAnsi"/>
          <w:color w:val="000000"/>
        </w:rPr>
        <w:t>:</w:t>
      </w:r>
    </w:p>
    <w:p w14:paraId="6BB13BC1" w14:textId="77777777" w:rsidR="00722E71" w:rsidRPr="00317FAA" w:rsidRDefault="00D37034" w:rsidP="00D11267">
      <w:pPr>
        <w:spacing w:line="360" w:lineRule="auto"/>
        <w:ind w:firstLine="720"/>
        <w:rPr>
          <w:rFonts w:asciiTheme="majorHAnsi" w:hAnsiTheme="majorHAnsi" w:cstheme="majorHAnsi"/>
        </w:rPr>
      </w:pPr>
      <w:r w:rsidRPr="00317FAA">
        <w:rPr>
          <w:rFonts w:asciiTheme="majorHAnsi" w:hAnsiTheme="majorHAnsi" w:cstheme="majorHAnsi"/>
          <w:b/>
          <w:color w:val="000000"/>
        </w:rPr>
        <w:t>network={</w:t>
      </w:r>
    </w:p>
    <w:p w14:paraId="094E43F1" w14:textId="70CE3964"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b/>
          <w:color w:val="000000"/>
        </w:rPr>
        <w:lastRenderedPageBreak/>
        <w:t>ssid="WiFi Network Name"</w:t>
      </w:r>
    </w:p>
    <w:p w14:paraId="1A912C86" w14:textId="327CB7FA"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b/>
          <w:color w:val="000000"/>
        </w:rPr>
        <w:t>scan_ssid=1</w:t>
      </w:r>
    </w:p>
    <w:p w14:paraId="4E65DE74" w14:textId="75AAB50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b/>
          <w:color w:val="000000"/>
        </w:rPr>
        <w:t>key_mgmt=WPA-PSK</w:t>
      </w:r>
    </w:p>
    <w:p w14:paraId="3513F6D0" w14:textId="30EFCB20"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b/>
          <w:color w:val="000000"/>
        </w:rPr>
        <w:t>psk="Password"</w:t>
      </w:r>
    </w:p>
    <w:p w14:paraId="59F047E7" w14:textId="77777777" w:rsidR="00722E71" w:rsidRPr="00317FAA" w:rsidRDefault="00D37034" w:rsidP="00D11267">
      <w:pPr>
        <w:spacing w:line="360" w:lineRule="auto"/>
        <w:ind w:firstLine="720"/>
        <w:rPr>
          <w:rFonts w:asciiTheme="majorHAnsi" w:hAnsiTheme="majorHAnsi" w:cstheme="majorHAnsi"/>
          <w:b/>
          <w:color w:val="000000"/>
        </w:rPr>
      </w:pPr>
      <w:r w:rsidRPr="00317FAA">
        <w:rPr>
          <w:rFonts w:asciiTheme="majorHAnsi" w:hAnsiTheme="majorHAnsi" w:cstheme="majorHAnsi"/>
          <w:b/>
          <w:color w:val="000000"/>
        </w:rPr>
        <w:t>}</w:t>
      </w:r>
    </w:p>
    <w:p w14:paraId="7203478D"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Hit Ctrl </w:t>
      </w:r>
      <w:r w:rsidRPr="00317FAA">
        <w:rPr>
          <w:rFonts w:asciiTheme="majorHAnsi" w:hAnsiTheme="majorHAnsi" w:cstheme="majorHAnsi"/>
        </w:rPr>
        <w:t>X</w:t>
      </w:r>
      <w:r w:rsidRPr="00317FAA">
        <w:rPr>
          <w:rFonts w:asciiTheme="majorHAnsi" w:hAnsiTheme="majorHAnsi" w:cstheme="majorHAnsi"/>
          <w:color w:val="000000"/>
        </w:rPr>
        <w:t>, then Y and Enter to save the file.</w:t>
      </w:r>
    </w:p>
    <w:p w14:paraId="02DCD5E0"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Create new user and password</w:t>
      </w:r>
    </w:p>
    <w:p w14:paraId="6D05AA58" w14:textId="2DF5923A"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 xml:space="preserve">sudo adduser </w:t>
      </w:r>
      <w:r w:rsidR="00157B2C" w:rsidRPr="00317FAA">
        <w:rPr>
          <w:rFonts w:asciiTheme="majorHAnsi" w:hAnsiTheme="majorHAnsi" w:cstheme="majorHAnsi"/>
          <w:b/>
        </w:rPr>
        <w:t>ToneBox</w:t>
      </w:r>
    </w:p>
    <w:p w14:paraId="0D64E61D"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When prompted, enter the new password “</w:t>
      </w:r>
      <w:r w:rsidRPr="00317FAA">
        <w:rPr>
          <w:rFonts w:asciiTheme="majorHAnsi" w:hAnsiTheme="majorHAnsi" w:cstheme="majorHAnsi"/>
          <w:b/>
        </w:rPr>
        <w:t>thirstymouse</w:t>
      </w:r>
      <w:r w:rsidRPr="00317FAA">
        <w:rPr>
          <w:rFonts w:asciiTheme="majorHAnsi" w:hAnsiTheme="majorHAnsi" w:cstheme="majorHAnsi"/>
        </w:rPr>
        <w:t>”</w:t>
      </w:r>
    </w:p>
    <w:p w14:paraId="72DC9F8E"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Ignore the request for new user information by hitting enter and then typing ‘</w:t>
      </w:r>
      <w:r w:rsidRPr="00317FAA">
        <w:rPr>
          <w:rFonts w:asciiTheme="majorHAnsi" w:hAnsiTheme="majorHAnsi" w:cstheme="majorHAnsi"/>
          <w:b/>
        </w:rPr>
        <w:t>y</w:t>
      </w:r>
      <w:r w:rsidRPr="00317FAA">
        <w:rPr>
          <w:rFonts w:asciiTheme="majorHAnsi" w:hAnsiTheme="majorHAnsi" w:cstheme="majorHAnsi"/>
        </w:rPr>
        <w:t>’ when asked if the information is correct.</w:t>
      </w:r>
    </w:p>
    <w:p w14:paraId="14E1ED32"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t>Allow the new user to have root access (make it a sudoer)</w:t>
      </w:r>
    </w:p>
    <w:p w14:paraId="3A554C24"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b/>
        </w:rPr>
        <w:t>sudo visudo</w:t>
      </w:r>
    </w:p>
    <w:p w14:paraId="7556C4A9" w14:textId="7069D63E"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rPr>
        <w:t>Change the file to allow the new user “</w:t>
      </w:r>
      <w:r w:rsidR="00157B2C" w:rsidRPr="00317FAA">
        <w:rPr>
          <w:rFonts w:asciiTheme="majorHAnsi" w:hAnsiTheme="majorHAnsi" w:cstheme="majorHAnsi"/>
        </w:rPr>
        <w:t>ToneBox</w:t>
      </w:r>
      <w:r w:rsidRPr="00317FAA">
        <w:rPr>
          <w:rFonts w:asciiTheme="majorHAnsi" w:hAnsiTheme="majorHAnsi" w:cstheme="majorHAnsi"/>
        </w:rPr>
        <w:t>” to have access by scrolling down to the line that says “#User privilege specification” and making it look like the following (only the last line is new):</w:t>
      </w:r>
    </w:p>
    <w:p w14:paraId="1CC38175"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#User privilege specification</w:t>
      </w:r>
    </w:p>
    <w:p w14:paraId="134A14F0"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 xml:space="preserve">root </w:t>
      </w:r>
      <w:r w:rsidRPr="00317FAA">
        <w:rPr>
          <w:rFonts w:asciiTheme="majorHAnsi" w:hAnsiTheme="majorHAnsi" w:cstheme="majorHAnsi"/>
          <w:b/>
        </w:rPr>
        <w:tab/>
        <w:t>ALL=(ALL:ALL) ALL</w:t>
      </w:r>
    </w:p>
    <w:p w14:paraId="1C11EDD7" w14:textId="50158799" w:rsidR="00722E71" w:rsidRPr="00317FAA" w:rsidRDefault="00157B2C" w:rsidP="00D11267">
      <w:pPr>
        <w:pBdr>
          <w:top w:val="nil"/>
          <w:left w:val="nil"/>
          <w:bottom w:val="nil"/>
          <w:right w:val="nil"/>
          <w:between w:val="nil"/>
        </w:pBdr>
        <w:spacing w:line="360" w:lineRule="auto"/>
        <w:rPr>
          <w:rFonts w:asciiTheme="majorHAnsi" w:hAnsiTheme="majorHAnsi" w:cstheme="majorHAnsi"/>
        </w:rPr>
      </w:pPr>
      <w:r w:rsidRPr="00317FAA">
        <w:rPr>
          <w:rFonts w:asciiTheme="majorHAnsi" w:hAnsiTheme="majorHAnsi" w:cstheme="majorHAnsi"/>
          <w:b/>
          <w:color w:val="FF0000"/>
        </w:rPr>
        <w:t>ToneBox</w:t>
      </w:r>
      <w:r w:rsidR="00D37034" w:rsidRPr="00317FAA">
        <w:rPr>
          <w:rFonts w:asciiTheme="majorHAnsi" w:hAnsiTheme="majorHAnsi" w:cstheme="majorHAnsi"/>
          <w:b/>
          <w:color w:val="FF0000"/>
        </w:rPr>
        <w:t xml:space="preserve"> </w:t>
      </w:r>
      <w:r w:rsidR="00D37034" w:rsidRPr="00317FAA">
        <w:rPr>
          <w:rFonts w:asciiTheme="majorHAnsi" w:hAnsiTheme="majorHAnsi" w:cstheme="majorHAnsi"/>
          <w:b/>
          <w:color w:val="FF0000"/>
        </w:rPr>
        <w:tab/>
        <w:t>ALL=NOPASSWD: ALL</w:t>
      </w:r>
    </w:p>
    <w:p w14:paraId="76DE22D9" w14:textId="77777777" w:rsidR="00722E71" w:rsidRPr="00317FAA" w:rsidRDefault="00D37034" w:rsidP="00D11267">
      <w:pPr>
        <w:numPr>
          <w:ilvl w:val="0"/>
          <w:numId w:val="14"/>
        </w:numPr>
        <w:spacing w:line="360" w:lineRule="auto"/>
        <w:contextualSpacing/>
        <w:rPr>
          <w:rFonts w:asciiTheme="majorHAnsi" w:hAnsiTheme="majorHAnsi" w:cstheme="majorHAnsi"/>
        </w:rPr>
      </w:pPr>
      <w:r w:rsidRPr="00317FAA">
        <w:rPr>
          <w:rFonts w:asciiTheme="majorHAnsi" w:hAnsiTheme="majorHAnsi" w:cstheme="majorHAnsi"/>
        </w:rPr>
        <w:t>Hit Ctrl X, then Y and Enter to save the file.</w:t>
      </w:r>
    </w:p>
    <w:p w14:paraId="42EBE58E" w14:textId="7A504E95"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Change the hostname of the Raspberry Pi to a name that will be used to identify cages. The hostname must be changed in two files</w:t>
      </w:r>
      <w:r w:rsidRPr="00317FAA">
        <w:rPr>
          <w:rFonts w:asciiTheme="majorHAnsi" w:hAnsiTheme="majorHAnsi" w:cstheme="majorHAnsi"/>
        </w:rPr>
        <w:t xml:space="preserve"> (make sure to type the same name in both files)</w:t>
      </w:r>
      <w:r w:rsidRPr="00317FAA">
        <w:rPr>
          <w:rFonts w:asciiTheme="majorHAnsi" w:hAnsiTheme="majorHAnsi" w:cstheme="majorHAnsi"/>
          <w:color w:val="000000"/>
        </w:rPr>
        <w:t>. Type the following:</w:t>
      </w:r>
    </w:p>
    <w:p w14:paraId="6ED242D6" w14:textId="75E3A0AA"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sudo nano /etc/hostname</w:t>
      </w:r>
    </w:p>
    <w:p w14:paraId="135B0C2C" w14:textId="77777777"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and change the hostname.</w:t>
      </w:r>
    </w:p>
    <w:p w14:paraId="26EEB45A"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Hit Ctrl X, then Y and Enter to save the file.</w:t>
      </w:r>
    </w:p>
    <w:p w14:paraId="2E89954C" w14:textId="38978162"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Go to the second file to change the hostname:</w:t>
      </w:r>
    </w:p>
    <w:p w14:paraId="6F314BB7" w14:textId="274B6E89"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sudo nano /etc/hosts</w:t>
      </w:r>
    </w:p>
    <w:p w14:paraId="513293C8" w14:textId="77777777"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and change the hostname which is found in the line that starts with 127.0.1.1</w:t>
      </w:r>
    </w:p>
    <w:p w14:paraId="1C5C3381"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Hit Ctrl </w:t>
      </w:r>
      <w:r w:rsidRPr="00317FAA">
        <w:rPr>
          <w:rFonts w:asciiTheme="majorHAnsi" w:hAnsiTheme="majorHAnsi" w:cstheme="majorHAnsi"/>
        </w:rPr>
        <w:t>X</w:t>
      </w:r>
      <w:r w:rsidRPr="00317FAA">
        <w:rPr>
          <w:rFonts w:asciiTheme="majorHAnsi" w:hAnsiTheme="majorHAnsi" w:cstheme="majorHAnsi"/>
          <w:color w:val="000000"/>
        </w:rPr>
        <w:t>, then Y and Enter to save the file.</w:t>
      </w:r>
    </w:p>
    <w:p w14:paraId="18309928" w14:textId="77777777" w:rsidR="00722E71" w:rsidRPr="00317FAA" w:rsidRDefault="00D37034" w:rsidP="00D11267">
      <w:pPr>
        <w:numPr>
          <w:ilvl w:val="0"/>
          <w:numId w:val="14"/>
        </w:numPr>
        <w:pBdr>
          <w:top w:val="nil"/>
          <w:left w:val="nil"/>
          <w:bottom w:val="nil"/>
          <w:right w:val="nil"/>
          <w:between w:val="nil"/>
        </w:pBdr>
        <w:spacing w:line="360" w:lineRule="auto"/>
        <w:contextualSpacing/>
        <w:rPr>
          <w:rFonts w:asciiTheme="majorHAnsi" w:hAnsiTheme="majorHAnsi" w:cstheme="majorHAnsi"/>
        </w:rPr>
      </w:pPr>
      <w:r w:rsidRPr="00317FAA">
        <w:rPr>
          <w:rFonts w:asciiTheme="majorHAnsi" w:hAnsiTheme="majorHAnsi" w:cstheme="majorHAnsi"/>
        </w:rPr>
        <w:lastRenderedPageBreak/>
        <w:t>Restart the pi to reset the new hostname</w:t>
      </w:r>
    </w:p>
    <w:p w14:paraId="1B705D57" w14:textId="77777777" w:rsidR="00722E71" w:rsidRPr="00317FAA" w:rsidRDefault="00D37034" w:rsidP="00D11267">
      <w:pPr>
        <w:pBdr>
          <w:top w:val="nil"/>
          <w:left w:val="nil"/>
          <w:bottom w:val="nil"/>
          <w:right w:val="nil"/>
          <w:between w:val="nil"/>
        </w:pBdr>
        <w:spacing w:line="360" w:lineRule="auto"/>
        <w:rPr>
          <w:rFonts w:asciiTheme="majorHAnsi" w:hAnsiTheme="majorHAnsi" w:cstheme="majorHAnsi"/>
          <w:b/>
        </w:rPr>
      </w:pPr>
      <w:r w:rsidRPr="00317FAA">
        <w:rPr>
          <w:rFonts w:asciiTheme="majorHAnsi" w:hAnsiTheme="majorHAnsi" w:cstheme="majorHAnsi"/>
          <w:b/>
        </w:rPr>
        <w:t>sudo reboot</w:t>
      </w:r>
    </w:p>
    <w:p w14:paraId="40B982DC" w14:textId="77777777" w:rsidR="00722E71" w:rsidRPr="00317FAA" w:rsidRDefault="00722E71" w:rsidP="00D11267">
      <w:pPr>
        <w:spacing w:line="360" w:lineRule="auto"/>
        <w:ind w:left="360"/>
        <w:rPr>
          <w:rFonts w:asciiTheme="majorHAnsi" w:hAnsiTheme="majorHAnsi" w:cstheme="majorHAnsi"/>
        </w:rPr>
      </w:pPr>
    </w:p>
    <w:p w14:paraId="27DE0ADD"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USB Sound</w:t>
      </w:r>
    </w:p>
    <w:p w14:paraId="0C538B11" w14:textId="77777777"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Plug in the USB sound card to the Raspberry Pi. Then list audio devices by typing the following into the shell:</w:t>
      </w:r>
    </w:p>
    <w:p w14:paraId="7C0AC94A" w14:textId="13DC40C2"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rPr>
        <w:t xml:space="preserve">sudo </w:t>
      </w:r>
      <w:r w:rsidRPr="00317FAA">
        <w:rPr>
          <w:rFonts w:asciiTheme="majorHAnsi" w:hAnsiTheme="majorHAnsi" w:cstheme="majorHAnsi"/>
          <w:b/>
          <w:color w:val="000000"/>
        </w:rPr>
        <w:t>aplay -l</w:t>
      </w:r>
      <w:r w:rsidRPr="00317FAA">
        <w:rPr>
          <w:rFonts w:asciiTheme="majorHAnsi" w:hAnsiTheme="majorHAnsi" w:cstheme="majorHAnsi"/>
          <w:color w:val="000000"/>
        </w:rPr>
        <w:t>.</w:t>
      </w:r>
    </w:p>
    <w:p w14:paraId="44D90BFA" w14:textId="03AD14CB"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This command should output a list and near the bottom there should be a line that looks like the following:</w:t>
      </w:r>
    </w:p>
    <w:p w14:paraId="55AD4578"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card 1: Device [USB Audio Device], device 0: USB Audio [USB Audio]</w:t>
      </w:r>
    </w:p>
    <w:p w14:paraId="734EE9A7" w14:textId="220359B5"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Change the default audio device to the USB sound card. Type the following:</w:t>
      </w:r>
    </w:p>
    <w:p w14:paraId="35669C70" w14:textId="759543CD"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sudo nano /usr/share/alsa/alsa.conf</w:t>
      </w:r>
      <w:r w:rsidRPr="00317FAA">
        <w:rPr>
          <w:rFonts w:asciiTheme="majorHAnsi" w:hAnsiTheme="majorHAnsi" w:cstheme="majorHAnsi"/>
          <w:color w:val="000000"/>
        </w:rPr>
        <w:t>.</w:t>
      </w:r>
    </w:p>
    <w:p w14:paraId="3C8C3666" w14:textId="7A570183" w:rsidR="00722E71" w:rsidRPr="00317FAA" w:rsidRDefault="00D37034" w:rsidP="00D11267">
      <w:pPr>
        <w:pBdr>
          <w:top w:val="nil"/>
          <w:left w:val="nil"/>
          <w:bottom w:val="nil"/>
          <w:right w:val="nil"/>
          <w:between w:val="nil"/>
        </w:pBdr>
        <w:spacing w:line="360" w:lineRule="auto"/>
        <w:ind w:left="1440" w:hanging="720"/>
        <w:rPr>
          <w:rFonts w:asciiTheme="majorHAnsi" w:hAnsiTheme="majorHAnsi" w:cstheme="majorHAnsi"/>
          <w:color w:val="000000"/>
        </w:rPr>
      </w:pPr>
      <w:r w:rsidRPr="00317FAA">
        <w:rPr>
          <w:rFonts w:asciiTheme="majorHAnsi" w:hAnsiTheme="majorHAnsi" w:cstheme="majorHAnsi"/>
          <w:color w:val="000000"/>
        </w:rPr>
        <w:t xml:space="preserve">Within this file, change the </w:t>
      </w:r>
      <w:r w:rsidRPr="00317FAA">
        <w:rPr>
          <w:rFonts w:asciiTheme="majorHAnsi" w:hAnsiTheme="majorHAnsi" w:cstheme="majorHAnsi"/>
          <w:b/>
          <w:color w:val="000000"/>
        </w:rPr>
        <w:t>0</w:t>
      </w:r>
      <w:r w:rsidRPr="00317FAA">
        <w:rPr>
          <w:rFonts w:asciiTheme="majorHAnsi" w:hAnsiTheme="majorHAnsi" w:cstheme="majorHAnsi"/>
          <w:color w:val="000000"/>
        </w:rPr>
        <w:t xml:space="preserve"> to a </w:t>
      </w:r>
      <w:r w:rsidRPr="00317FAA">
        <w:rPr>
          <w:rFonts w:asciiTheme="majorHAnsi" w:hAnsiTheme="majorHAnsi" w:cstheme="majorHAnsi"/>
          <w:b/>
          <w:color w:val="000000"/>
        </w:rPr>
        <w:t>1</w:t>
      </w:r>
      <w:r w:rsidRPr="00317FAA">
        <w:rPr>
          <w:rFonts w:asciiTheme="majorHAnsi" w:hAnsiTheme="majorHAnsi" w:cstheme="majorHAnsi"/>
          <w:color w:val="000000"/>
        </w:rPr>
        <w:t xml:space="preserve"> in the following lines:</w:t>
      </w:r>
    </w:p>
    <w:p w14:paraId="6A0FCC5B" w14:textId="76E1EA1C"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color w:val="000000"/>
        </w:rPr>
      </w:pPr>
      <w:r w:rsidRPr="00317FAA">
        <w:rPr>
          <w:rFonts w:asciiTheme="majorHAnsi" w:hAnsiTheme="majorHAnsi" w:cstheme="majorHAnsi"/>
          <w:b/>
          <w:color w:val="000000"/>
        </w:rPr>
        <w:t>defaults.ctl.card 0</w:t>
      </w:r>
    </w:p>
    <w:p w14:paraId="7B1FAF13"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defaults.pcm.card 0</w:t>
      </w:r>
    </w:p>
    <w:p w14:paraId="098C5AF3" w14:textId="53DF2730"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Download the audio player:</w:t>
      </w:r>
    </w:p>
    <w:p w14:paraId="6889D73E"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color w:val="000000"/>
        </w:rPr>
      </w:pPr>
      <w:r w:rsidRPr="00317FAA">
        <w:rPr>
          <w:rFonts w:asciiTheme="majorHAnsi" w:hAnsiTheme="majorHAnsi" w:cstheme="majorHAnsi"/>
          <w:b/>
          <w:color w:val="000000"/>
        </w:rPr>
        <w:t>sudo apt-get install mplayer</w:t>
      </w:r>
    </w:p>
    <w:p w14:paraId="0B1363DB" w14:textId="32EF2F62" w:rsidR="00722E71" w:rsidRPr="00317FAA" w:rsidRDefault="00D37034" w:rsidP="00D11267">
      <w:pPr>
        <w:numPr>
          <w:ilvl w:val="0"/>
          <w:numId w:val="15"/>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Restart the Raspberry Pi:</w:t>
      </w:r>
    </w:p>
    <w:p w14:paraId="01EA857B" w14:textId="77777777" w:rsidR="00722E71" w:rsidRPr="00317FAA" w:rsidRDefault="00D37034" w:rsidP="00D11267">
      <w:pPr>
        <w:pBdr>
          <w:top w:val="nil"/>
          <w:left w:val="nil"/>
          <w:bottom w:val="nil"/>
          <w:right w:val="nil"/>
          <w:between w:val="nil"/>
        </w:pBdr>
        <w:spacing w:line="360" w:lineRule="auto"/>
        <w:ind w:left="720" w:hanging="720"/>
        <w:rPr>
          <w:rFonts w:asciiTheme="majorHAnsi" w:hAnsiTheme="majorHAnsi" w:cstheme="majorHAnsi"/>
          <w:b/>
        </w:rPr>
      </w:pPr>
      <w:r w:rsidRPr="00317FAA">
        <w:rPr>
          <w:rFonts w:asciiTheme="majorHAnsi" w:hAnsiTheme="majorHAnsi" w:cstheme="majorHAnsi"/>
          <w:b/>
          <w:color w:val="000000"/>
        </w:rPr>
        <w:t>sudo reboot</w:t>
      </w:r>
    </w:p>
    <w:p w14:paraId="1D0F66A6" w14:textId="77777777" w:rsidR="00722E71" w:rsidRPr="00317FAA" w:rsidRDefault="00722E71" w:rsidP="00D11267">
      <w:pPr>
        <w:spacing w:line="360" w:lineRule="auto"/>
        <w:rPr>
          <w:rFonts w:asciiTheme="majorHAnsi" w:hAnsiTheme="majorHAnsi" w:cstheme="majorHAnsi"/>
          <w:b/>
        </w:rPr>
      </w:pPr>
    </w:p>
    <w:p w14:paraId="72E1B32A" w14:textId="77777777" w:rsidR="00722E71" w:rsidRPr="00317FAA" w:rsidRDefault="00D37034" w:rsidP="00D11267">
      <w:pPr>
        <w:spacing w:line="360" w:lineRule="auto"/>
        <w:rPr>
          <w:rFonts w:asciiTheme="majorHAnsi" w:hAnsiTheme="majorHAnsi" w:cstheme="majorHAnsi"/>
          <w:sz w:val="36"/>
          <w:szCs w:val="36"/>
        </w:rPr>
      </w:pPr>
      <w:r w:rsidRPr="00317FAA">
        <w:rPr>
          <w:rFonts w:asciiTheme="majorHAnsi" w:hAnsiTheme="majorHAnsi" w:cstheme="majorHAnsi"/>
          <w:i/>
          <w:sz w:val="32"/>
          <w:szCs w:val="32"/>
        </w:rPr>
        <w:t>Raspberry Pi Wi-Fi scanning</w:t>
      </w:r>
    </w:p>
    <w:p w14:paraId="57A34054" w14:textId="77777777" w:rsidR="00722E71" w:rsidRPr="00317FAA" w:rsidRDefault="00D37034" w:rsidP="00D11267">
      <w:pPr>
        <w:numPr>
          <w:ilvl w:val="0"/>
          <w:numId w:val="11"/>
        </w:numPr>
        <w:spacing w:line="360" w:lineRule="auto"/>
        <w:contextualSpacing/>
        <w:rPr>
          <w:rFonts w:asciiTheme="majorHAnsi" w:hAnsiTheme="majorHAnsi" w:cstheme="majorHAnsi"/>
        </w:rPr>
      </w:pPr>
      <w:r w:rsidRPr="00317FAA">
        <w:rPr>
          <w:rFonts w:asciiTheme="majorHAnsi" w:hAnsiTheme="majorHAnsi" w:cstheme="majorHAnsi"/>
        </w:rPr>
        <w:t>When the Raspberry Pi turns back on, there are a few ways to find the new IP address.</w:t>
      </w:r>
    </w:p>
    <w:p w14:paraId="2CE7A9EA" w14:textId="77777777"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Connect a speaker or headphones to the sound card. The Raspberry Pi will say what it’s IP address is while it is rebooting.</w:t>
      </w:r>
    </w:p>
    <w:p w14:paraId="4E6E2FDA" w14:textId="1CF99F5E"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Hook the Raspberry Pi up to a monitor via an HDMI cable and plug in a keyboard to one of the USB ports. Log in to the Raspberry Pi after it boots up and then ask for the IP address by typing the following:</w:t>
      </w:r>
    </w:p>
    <w:p w14:paraId="742EA0B9" w14:textId="77777777" w:rsidR="00722E71" w:rsidRPr="00317FAA" w:rsidRDefault="00D37034" w:rsidP="00D11267">
      <w:pPr>
        <w:spacing w:line="360" w:lineRule="auto"/>
        <w:ind w:firstLine="720"/>
        <w:rPr>
          <w:rFonts w:asciiTheme="majorHAnsi" w:hAnsiTheme="majorHAnsi" w:cstheme="majorHAnsi"/>
        </w:rPr>
      </w:pPr>
      <w:r w:rsidRPr="00317FAA">
        <w:rPr>
          <w:rFonts w:asciiTheme="majorHAnsi" w:hAnsiTheme="majorHAnsi" w:cstheme="majorHAnsi"/>
          <w:b/>
        </w:rPr>
        <w:t>sudo hostname -I</w:t>
      </w:r>
    </w:p>
    <w:p w14:paraId="3BD8D3F1" w14:textId="77777777" w:rsidR="00722E71" w:rsidRPr="00317FAA" w:rsidRDefault="00D37034" w:rsidP="00D11267">
      <w:pPr>
        <w:numPr>
          <w:ilvl w:val="1"/>
          <w:numId w:val="11"/>
        </w:numPr>
        <w:spacing w:line="360" w:lineRule="auto"/>
        <w:contextualSpacing/>
        <w:rPr>
          <w:rFonts w:asciiTheme="majorHAnsi" w:hAnsiTheme="majorHAnsi" w:cstheme="majorHAnsi"/>
        </w:rPr>
      </w:pPr>
      <w:r w:rsidRPr="00317FAA">
        <w:rPr>
          <w:rFonts w:asciiTheme="majorHAnsi" w:hAnsiTheme="majorHAnsi" w:cstheme="majorHAnsi"/>
        </w:rPr>
        <w:t xml:space="preserve">Use an IP scanner. NOTE: the matlab program uses an IP scanner to find IP addresses. </w:t>
      </w:r>
      <w:r w:rsidRPr="00317FAA">
        <w:rPr>
          <w:rFonts w:asciiTheme="majorHAnsi" w:hAnsiTheme="majorHAnsi" w:cstheme="majorHAnsi"/>
          <w:b/>
          <w:i/>
          <w:color w:val="FF0000"/>
        </w:rPr>
        <w:t>The following instructions are necessary to run the program effectively.</w:t>
      </w:r>
    </w:p>
    <w:p w14:paraId="08478C69" w14:textId="0F4E3DA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lastRenderedPageBreak/>
        <w:t xml:space="preserve">Download an IP scanner from </w:t>
      </w:r>
      <w:hyperlink r:id="rId96">
        <w:r w:rsidRPr="00317FAA">
          <w:rPr>
            <w:rFonts w:asciiTheme="majorHAnsi" w:hAnsiTheme="majorHAnsi" w:cstheme="majorHAnsi"/>
            <w:color w:val="0563C1"/>
            <w:u w:val="single"/>
          </w:rPr>
          <w:t>http://angryip.org/</w:t>
        </w:r>
      </w:hyperlink>
      <w:r w:rsidRPr="00317FAA">
        <w:rPr>
          <w:rFonts w:asciiTheme="majorHAnsi" w:hAnsiTheme="majorHAnsi" w:cstheme="majorHAnsi"/>
          <w:color w:val="000000"/>
        </w:rPr>
        <w:t>. Make sure you get the correct one for your computer.</w:t>
      </w:r>
      <w:ins w:id="98" w:author="PsiDev" w:date="2019-01-08T12:04:00Z">
        <w:r w:rsidR="008632FB">
          <w:rPr>
            <w:rFonts w:asciiTheme="majorHAnsi" w:hAnsiTheme="majorHAnsi" w:cstheme="majorHAnsi"/>
            <w:color w:val="000000"/>
          </w:rPr>
          <w:t xml:space="preserve"> Save the application to the same folder that the GUI software is located.</w:t>
        </w:r>
      </w:ins>
    </w:p>
    <w:p w14:paraId="3BE2530A"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Once downloaded, open up the application.</w:t>
      </w:r>
    </w:p>
    <w:p w14:paraId="749877A1"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Go to the Tools tab and select Fetchers.</w:t>
      </w:r>
    </w:p>
    <w:p w14:paraId="183242E4"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Select MAC Vendors from the Available Fetchers list and hit the left arrow to transfer the selection to the Selected Fetchers list.</w:t>
      </w:r>
    </w:p>
    <w:p w14:paraId="5B3CF1C7"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Type in the IP range for the WiFi network you wish to scan and hit the Start button. Search for “Raspberry Pi” in the MAC Vendor column to find devices that are connected to the WiFi network. The IP addresses associated with those devices will be listed in the first column.</w:t>
      </w:r>
    </w:p>
    <w:p w14:paraId="4C144E09" w14:textId="77777777" w:rsidR="00722E71" w:rsidRPr="00317FAA" w:rsidRDefault="00D37034" w:rsidP="00D11267">
      <w:pPr>
        <w:numPr>
          <w:ilvl w:val="0"/>
          <w:numId w:val="11"/>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Move application file to the directory that contains the files for the GUI. This allows the GUI to use the application to scan IP addresses.</w:t>
      </w:r>
    </w:p>
    <w:p w14:paraId="0BAD3557" w14:textId="1BDCBAFD" w:rsidR="00722E71" w:rsidRDefault="00722E71" w:rsidP="00D11267">
      <w:pPr>
        <w:spacing w:line="360" w:lineRule="auto"/>
        <w:rPr>
          <w:rFonts w:asciiTheme="majorHAnsi" w:hAnsiTheme="majorHAnsi" w:cstheme="majorHAnsi"/>
          <w:color w:val="000000"/>
        </w:rPr>
      </w:pPr>
    </w:p>
    <w:p w14:paraId="7DFE2ABD" w14:textId="77777777" w:rsidR="009E176F" w:rsidRPr="00317FAA" w:rsidRDefault="009E176F" w:rsidP="00D11267">
      <w:pPr>
        <w:spacing w:line="360" w:lineRule="auto"/>
        <w:rPr>
          <w:rFonts w:asciiTheme="majorHAnsi" w:hAnsiTheme="majorHAnsi" w:cstheme="majorHAnsi"/>
          <w:b/>
        </w:rPr>
      </w:pPr>
    </w:p>
    <w:p w14:paraId="37BEA943" w14:textId="4B07C398" w:rsidR="009E176F" w:rsidRDefault="00D37034" w:rsidP="00B01487">
      <w:pPr>
        <w:spacing w:line="360" w:lineRule="auto"/>
        <w:rPr>
          <w:rFonts w:asciiTheme="majorHAnsi" w:hAnsiTheme="majorHAnsi" w:cstheme="majorHAnsi"/>
          <w:color w:val="000000"/>
        </w:rPr>
      </w:pPr>
      <w:r w:rsidRPr="00317FAA">
        <w:rPr>
          <w:rFonts w:asciiTheme="majorHAnsi" w:hAnsiTheme="majorHAnsi" w:cstheme="majorHAnsi"/>
          <w:i/>
          <w:sz w:val="32"/>
          <w:szCs w:val="32"/>
        </w:rPr>
        <w:t>Operating the GUI in Matlab</w:t>
      </w:r>
    </w:p>
    <w:p w14:paraId="0928AFF3" w14:textId="59BB9805"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Run ToneBoxGui in matlab.</w:t>
      </w:r>
    </w:p>
    <w:p w14:paraId="5C8E722D" w14:textId="77400850"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text box at the top will automatically populat</w:t>
      </w:r>
      <w:r w:rsidR="008E5976">
        <w:rPr>
          <w:rFonts w:asciiTheme="majorHAnsi" w:hAnsiTheme="majorHAnsi" w:cstheme="majorHAnsi"/>
          <w:color w:val="000000"/>
        </w:rPr>
        <w:t>e</w:t>
      </w:r>
      <w:r w:rsidRPr="00317FAA">
        <w:rPr>
          <w:rFonts w:asciiTheme="majorHAnsi" w:hAnsiTheme="majorHAnsi" w:cstheme="majorHAnsi"/>
          <w:color w:val="000000"/>
        </w:rPr>
        <w:t xml:space="preserve"> with the current file path that Matlab has open. This is the file that contains the code and figure for the GUI. If this path is where the user would like data to be saved, then press the “Save File Path” button. Otherwise the user can change the file path to where they would prefer to save their data.</w:t>
      </w:r>
    </w:p>
    <w:p w14:paraId="5FBF1EF5" w14:textId="77777777"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“Save File Path” function saves a new directory to that location called “Devices”. If the path that is saved does not already have a “Devices” folder a question box will pop up prompting the user to make sure the correct file path was saved. If “yes” is pressed, then a new “Devices” folder will be created. If “no” is pressed, then the user will be able to change the file path as desired.</w:t>
      </w:r>
    </w:p>
    <w:p w14:paraId="42138B73" w14:textId="77777777" w:rsidR="00722E71" w:rsidRPr="00317FAA"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Press the button that says “IP Scan” to search for the IP addresses of available devices. NOTE: If the IP addresses are already known and you want to shorten the scan time, input numbers in the text boxes to limit the range of the search.</w:t>
      </w:r>
    </w:p>
    <w:p w14:paraId="5AE3941A" w14:textId="2E48E68B" w:rsidR="00222F9F"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In the drop-down menu, select the device that you wish to use. Even if it is showing, you must click on the device for it to be selected. </w:t>
      </w:r>
      <w:ins w:id="99" w:author="PsiDev" w:date="2019-01-08T12:08:00Z">
        <w:r w:rsidR="008632FB">
          <w:rPr>
            <w:rFonts w:asciiTheme="majorHAnsi" w:hAnsiTheme="majorHAnsi" w:cstheme="majorHAnsi"/>
            <w:color w:val="000000"/>
          </w:rPr>
          <w:t xml:space="preserve">Once a device is selected, the “Water”, “Test Sound”, </w:t>
        </w:r>
        <w:r w:rsidR="008632FB">
          <w:rPr>
            <w:rFonts w:asciiTheme="majorHAnsi" w:hAnsiTheme="majorHAnsi" w:cstheme="majorHAnsi"/>
            <w:color w:val="000000"/>
          </w:rPr>
          <w:lastRenderedPageBreak/>
          <w:t xml:space="preserve">“Speaker Calibration”, and </w:t>
        </w:r>
      </w:ins>
      <w:ins w:id="100" w:author="PsiDev" w:date="2019-01-08T12:09:00Z">
        <w:r w:rsidR="008632FB">
          <w:rPr>
            <w:rFonts w:asciiTheme="majorHAnsi" w:hAnsiTheme="majorHAnsi" w:cstheme="majorHAnsi"/>
            <w:color w:val="000000"/>
          </w:rPr>
          <w:t>“Previous Parameters” buttons as well as the “Training Phase” drop down menu become available.</w:t>
        </w:r>
      </w:ins>
    </w:p>
    <w:p w14:paraId="02D98A94" w14:textId="09516329" w:rsidR="00722E71" w:rsidRPr="00317FAA" w:rsidRDefault="00222F9F"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The “Speaker Calibration” button is now available. EVERY DEVICE MUST UNDERGO SPEAKER CALIBRATION BEFORE THE FIRST USE OF THE DEVICE. The device does not need to be calibrated before each use, however if a new speaker is paired with a tonebox, then calibration must be done again. The calibration requires a microphone to be hooked up to the output jack of the audio sound card. The microphone should be placed right next to the speaker during calibration and calibration should occur in the same environment that a mouse would train in. Make sure to not make any noise during this process. The calibration will produce and filter eight tones that will be saved onto the Raspberry Pi for use during the training tasks.</w:t>
      </w:r>
      <w:r w:rsidR="007D381E">
        <w:rPr>
          <w:rFonts w:asciiTheme="majorHAnsi" w:hAnsiTheme="majorHAnsi" w:cstheme="majorHAnsi"/>
          <w:color w:val="000000"/>
        </w:rPr>
        <w:t xml:space="preserve"> NOTE: This button will become unavailable once the “Start” button is pressed.</w:t>
      </w:r>
    </w:p>
    <w:p w14:paraId="6EA61466" w14:textId="7F3BC51A" w:rsidR="00722E71" w:rsidRDefault="00D37034" w:rsidP="00D11267">
      <w:pPr>
        <w:numPr>
          <w:ilvl w:val="0"/>
          <w:numId w:val="13"/>
        </w:numPr>
        <w:pBdr>
          <w:top w:val="nil"/>
          <w:left w:val="nil"/>
          <w:bottom w:val="nil"/>
          <w:right w:val="nil"/>
          <w:between w:val="nil"/>
        </w:pBdr>
        <w:spacing w:line="360" w:lineRule="auto"/>
        <w:contextualSpacing/>
        <w:rPr>
          <w:ins w:id="101" w:author="PsiDev" w:date="2019-01-08T12:06:00Z"/>
          <w:rFonts w:asciiTheme="majorHAnsi" w:hAnsiTheme="majorHAnsi" w:cstheme="majorHAnsi"/>
          <w:color w:val="000000"/>
        </w:rPr>
      </w:pPr>
      <w:r w:rsidRPr="00317FAA">
        <w:rPr>
          <w:rFonts w:asciiTheme="majorHAnsi" w:hAnsiTheme="majorHAnsi" w:cstheme="majorHAnsi"/>
          <w:color w:val="000000"/>
        </w:rPr>
        <w:t xml:space="preserve">The “Water” button is now available. You can press this button to see that the water will run unobstructed </w:t>
      </w:r>
      <w:r w:rsidR="007D381E">
        <w:rPr>
          <w:rFonts w:asciiTheme="majorHAnsi" w:hAnsiTheme="majorHAnsi" w:cstheme="majorHAnsi"/>
          <w:color w:val="000000"/>
        </w:rPr>
        <w:t xml:space="preserve">and at the correct rate </w:t>
      </w:r>
      <w:r w:rsidRPr="00317FAA">
        <w:rPr>
          <w:rFonts w:asciiTheme="majorHAnsi" w:hAnsiTheme="majorHAnsi" w:cstheme="majorHAnsi"/>
          <w:color w:val="000000"/>
        </w:rPr>
        <w:t xml:space="preserve">when needed. </w:t>
      </w:r>
      <w:r w:rsidR="007D381E">
        <w:rPr>
          <w:rFonts w:asciiTheme="majorHAnsi" w:hAnsiTheme="majorHAnsi" w:cstheme="majorHAnsi"/>
          <w:color w:val="000000"/>
        </w:rPr>
        <w:t xml:space="preserve">To adjust the rate, turn the flow regulator while watching the water drip from the spout until the water drips out at the desired rate. </w:t>
      </w:r>
      <w:r w:rsidRPr="00317FAA">
        <w:rPr>
          <w:rFonts w:asciiTheme="majorHAnsi" w:hAnsiTheme="majorHAnsi" w:cstheme="majorHAnsi"/>
          <w:color w:val="000000"/>
        </w:rPr>
        <w:t xml:space="preserve">Press the </w:t>
      </w:r>
      <w:r w:rsidR="007D381E">
        <w:rPr>
          <w:rFonts w:asciiTheme="majorHAnsi" w:hAnsiTheme="majorHAnsi" w:cstheme="majorHAnsi"/>
          <w:color w:val="000000"/>
        </w:rPr>
        <w:t xml:space="preserve">“Water” </w:t>
      </w:r>
      <w:r w:rsidRPr="00317FAA">
        <w:rPr>
          <w:rFonts w:asciiTheme="majorHAnsi" w:hAnsiTheme="majorHAnsi" w:cstheme="majorHAnsi"/>
          <w:color w:val="000000"/>
        </w:rPr>
        <w:t>button again to turn off water flow. NOTE: This button will become unavailable once the “Start” button is pressed.</w:t>
      </w:r>
    </w:p>
    <w:p w14:paraId="3305827D" w14:textId="1C69E69D" w:rsidR="008632FB" w:rsidRPr="00317FAA" w:rsidRDefault="008632FB"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ins w:id="102" w:author="PsiDev" w:date="2019-01-08T12:06:00Z">
        <w:r>
          <w:rPr>
            <w:rFonts w:asciiTheme="majorHAnsi" w:hAnsiTheme="majorHAnsi" w:cstheme="majorHAnsi"/>
            <w:color w:val="000000"/>
          </w:rPr>
          <w:t>The “Test Sound” button is now available. You can press this button to</w:t>
        </w:r>
      </w:ins>
      <w:ins w:id="103" w:author="PsiDev" w:date="2019-01-08T12:07:00Z">
        <w:r>
          <w:rPr>
            <w:rFonts w:asciiTheme="majorHAnsi" w:hAnsiTheme="majorHAnsi" w:cstheme="majorHAnsi"/>
            <w:color w:val="000000"/>
          </w:rPr>
          <w:t xml:space="preserve"> test that the speaker is functioning correctly. The sound will be a 1 kHz test tone played for one second followed by a one second pause and repeating until the “Test Sound” button</w:t>
        </w:r>
      </w:ins>
      <w:ins w:id="104" w:author="PsiDev" w:date="2019-01-08T12:08:00Z">
        <w:r>
          <w:rPr>
            <w:rFonts w:asciiTheme="majorHAnsi" w:hAnsiTheme="majorHAnsi" w:cstheme="majorHAnsi"/>
            <w:color w:val="000000"/>
          </w:rPr>
          <w:t xml:space="preserve"> is pressed again. NOTE: This button will become unavailable once the “Start” button is pressed.</w:t>
        </w:r>
      </w:ins>
    </w:p>
    <w:p w14:paraId="74697594" w14:textId="26404425" w:rsidR="00722E71" w:rsidRPr="00317FAA" w:rsidRDefault="007D381E"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 xml:space="preserve">The </w:t>
      </w:r>
      <w:r w:rsidR="00D37034" w:rsidRPr="00317FAA">
        <w:rPr>
          <w:rFonts w:asciiTheme="majorHAnsi" w:hAnsiTheme="majorHAnsi" w:cstheme="majorHAnsi"/>
          <w:color w:val="000000"/>
        </w:rPr>
        <w:t>drop-down menu that says “Training Phase:”</w:t>
      </w:r>
      <w:r>
        <w:rPr>
          <w:rFonts w:asciiTheme="majorHAnsi" w:hAnsiTheme="majorHAnsi" w:cstheme="majorHAnsi"/>
          <w:color w:val="000000"/>
        </w:rPr>
        <w:t xml:space="preserve"> is now available.</w:t>
      </w:r>
      <w:r w:rsidR="00D37034" w:rsidRPr="00317FAA">
        <w:rPr>
          <w:rFonts w:asciiTheme="majorHAnsi" w:hAnsiTheme="majorHAnsi" w:cstheme="majorHAnsi"/>
          <w:color w:val="000000"/>
        </w:rPr>
        <w:t xml:space="preserve"> </w:t>
      </w:r>
      <w:r>
        <w:rPr>
          <w:rFonts w:asciiTheme="majorHAnsi" w:hAnsiTheme="majorHAnsi" w:cstheme="majorHAnsi"/>
          <w:color w:val="000000"/>
        </w:rPr>
        <w:t>S</w:t>
      </w:r>
      <w:r w:rsidR="00D37034" w:rsidRPr="00317FAA">
        <w:rPr>
          <w:rFonts w:asciiTheme="majorHAnsi" w:hAnsiTheme="majorHAnsi" w:cstheme="majorHAnsi"/>
          <w:color w:val="000000"/>
        </w:rPr>
        <w:t xml:space="preserve">elect the phase you wish to run on the selected device. The options are </w:t>
      </w:r>
      <w:r>
        <w:rPr>
          <w:rFonts w:asciiTheme="majorHAnsi" w:hAnsiTheme="majorHAnsi" w:cstheme="majorHAnsi"/>
          <w:color w:val="000000"/>
        </w:rPr>
        <w:t xml:space="preserve">“Habituation”, </w:t>
      </w:r>
      <w:r w:rsidR="00D37034" w:rsidRPr="00317FAA">
        <w:rPr>
          <w:rFonts w:asciiTheme="majorHAnsi" w:hAnsiTheme="majorHAnsi" w:cstheme="majorHAnsi"/>
          <w:color w:val="000000"/>
        </w:rPr>
        <w:t>“Shaping”, “Detection”, and “Discrimination”.</w:t>
      </w:r>
      <w:ins w:id="105" w:author="PsiDev" w:date="2019-01-08T12:11:00Z">
        <w:r w:rsidR="008632FB">
          <w:rPr>
            <w:rFonts w:asciiTheme="majorHAnsi" w:hAnsiTheme="majorHAnsi" w:cstheme="majorHAnsi"/>
            <w:color w:val="000000"/>
          </w:rPr>
          <w:t xml:space="preserve"> NOTE: This menu will become unavailable once the “Start” button is pressed.</w:t>
        </w:r>
      </w:ins>
    </w:p>
    <w:p w14:paraId="241AA7AD" w14:textId="5859F0D9" w:rsidR="005C0FA9" w:rsidRPr="005C0FA9" w:rsidRDefault="00D37034" w:rsidP="005C0FA9">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Once a phase has been selected, the boxes that offer choices for tones will become available. NOTE: </w:t>
      </w:r>
      <w:r w:rsidR="007D381E">
        <w:rPr>
          <w:rFonts w:asciiTheme="majorHAnsi" w:hAnsiTheme="majorHAnsi" w:cstheme="majorHAnsi"/>
          <w:color w:val="000000"/>
        </w:rPr>
        <w:t>Habituation does not play sound so no tones will become available. Additionally, t</w:t>
      </w:r>
      <w:r w:rsidRPr="00317FAA">
        <w:rPr>
          <w:rFonts w:asciiTheme="majorHAnsi" w:hAnsiTheme="majorHAnsi" w:cstheme="majorHAnsi"/>
          <w:color w:val="000000"/>
        </w:rPr>
        <w:t xml:space="preserve">he </w:t>
      </w:r>
      <w:r w:rsidR="007D381E">
        <w:rPr>
          <w:rFonts w:asciiTheme="majorHAnsi" w:hAnsiTheme="majorHAnsi" w:cstheme="majorHAnsi"/>
          <w:color w:val="000000"/>
        </w:rPr>
        <w:t>“</w:t>
      </w:r>
      <w:r w:rsidRPr="00317FAA">
        <w:rPr>
          <w:rFonts w:asciiTheme="majorHAnsi" w:hAnsiTheme="majorHAnsi" w:cstheme="majorHAnsi"/>
          <w:color w:val="000000"/>
        </w:rPr>
        <w:t>Nontarget Tones</w:t>
      </w:r>
      <w:r w:rsidR="007D381E">
        <w:rPr>
          <w:rFonts w:asciiTheme="majorHAnsi" w:hAnsiTheme="majorHAnsi" w:cstheme="majorHAnsi"/>
          <w:color w:val="000000"/>
        </w:rPr>
        <w:t>”</w:t>
      </w:r>
      <w:r w:rsidRPr="00317FAA">
        <w:rPr>
          <w:rFonts w:asciiTheme="majorHAnsi" w:hAnsiTheme="majorHAnsi" w:cstheme="majorHAnsi"/>
          <w:color w:val="000000"/>
        </w:rPr>
        <w:t xml:space="preserve"> will only become available if “Discrimination” has been selected</w:t>
      </w:r>
      <w:ins w:id="106" w:author="PsiDev" w:date="2019-01-08T12:09:00Z">
        <w:r w:rsidR="008632FB">
          <w:rPr>
            <w:rFonts w:asciiTheme="majorHAnsi" w:hAnsiTheme="majorHAnsi" w:cstheme="majorHAnsi"/>
            <w:color w:val="000000"/>
          </w:rPr>
          <w:t xml:space="preserve"> and the “S</w:t>
        </w:r>
      </w:ins>
      <w:ins w:id="107" w:author="PsiDev" w:date="2019-01-08T12:10:00Z">
        <w:r w:rsidR="008632FB">
          <w:rPr>
            <w:rFonts w:asciiTheme="majorHAnsi" w:hAnsiTheme="majorHAnsi" w:cstheme="majorHAnsi"/>
            <w:color w:val="000000"/>
          </w:rPr>
          <w:t>ilent Trials” radio button is only available for “Detection” and “Discrimination”</w:t>
        </w:r>
      </w:ins>
      <w:r w:rsidRPr="00317FAA">
        <w:rPr>
          <w:rFonts w:asciiTheme="majorHAnsi" w:hAnsiTheme="majorHAnsi" w:cstheme="majorHAnsi"/>
          <w:color w:val="000000"/>
        </w:rPr>
        <w:t>.</w:t>
      </w:r>
    </w:p>
    <w:p w14:paraId="36930246" w14:textId="77777777" w:rsidR="004B1F10" w:rsidRDefault="00D37034" w:rsidP="00D11267">
      <w:pPr>
        <w:numPr>
          <w:ilvl w:val="0"/>
          <w:numId w:val="13"/>
        </w:numPr>
        <w:pBdr>
          <w:top w:val="nil"/>
          <w:left w:val="nil"/>
          <w:bottom w:val="nil"/>
          <w:right w:val="nil"/>
          <w:between w:val="nil"/>
        </w:pBdr>
        <w:spacing w:line="360" w:lineRule="auto"/>
        <w:contextualSpacing/>
        <w:rPr>
          <w:ins w:id="108" w:author="PsiDev" w:date="2019-02-01T15:11:00Z"/>
          <w:rFonts w:asciiTheme="majorHAnsi" w:hAnsiTheme="majorHAnsi" w:cstheme="majorHAnsi"/>
          <w:color w:val="000000"/>
        </w:rPr>
      </w:pPr>
      <w:r w:rsidRPr="00317FAA">
        <w:rPr>
          <w:rFonts w:asciiTheme="majorHAnsi" w:hAnsiTheme="majorHAnsi" w:cstheme="majorHAnsi"/>
          <w:color w:val="000000"/>
        </w:rPr>
        <w:t>Select the tone</w:t>
      </w:r>
      <w:ins w:id="109" w:author="PsiDev" w:date="2019-02-01T15:09:00Z">
        <w:r w:rsidR="004B1F10">
          <w:rPr>
            <w:rFonts w:asciiTheme="majorHAnsi" w:hAnsiTheme="majorHAnsi" w:cstheme="majorHAnsi"/>
            <w:color w:val="000000"/>
          </w:rPr>
          <w:t>s</w:t>
        </w:r>
      </w:ins>
      <w:del w:id="110" w:author="PsiDev" w:date="2019-02-01T15:09:00Z">
        <w:r w:rsidRPr="00317FAA" w:rsidDel="004B1F10">
          <w:rPr>
            <w:rFonts w:asciiTheme="majorHAnsi" w:hAnsiTheme="majorHAnsi" w:cstheme="majorHAnsi"/>
            <w:color w:val="000000"/>
          </w:rPr>
          <w:delText>s</w:delText>
        </w:r>
      </w:del>
      <w:r w:rsidRPr="00317FAA">
        <w:rPr>
          <w:rFonts w:asciiTheme="majorHAnsi" w:hAnsiTheme="majorHAnsi" w:cstheme="majorHAnsi"/>
          <w:color w:val="000000"/>
        </w:rPr>
        <w:t xml:space="preserve"> </w:t>
      </w:r>
      <w:ins w:id="111" w:author="PsiDev" w:date="2019-02-01T15:10:00Z">
        <w:r w:rsidR="004B1F10">
          <w:rPr>
            <w:rFonts w:asciiTheme="majorHAnsi" w:hAnsiTheme="majorHAnsi" w:cstheme="majorHAnsi"/>
            <w:color w:val="000000"/>
          </w:rPr>
          <w:t xml:space="preserve">and tone levels </w:t>
        </w:r>
      </w:ins>
      <w:r w:rsidRPr="00317FAA">
        <w:rPr>
          <w:rFonts w:asciiTheme="majorHAnsi" w:hAnsiTheme="majorHAnsi" w:cstheme="majorHAnsi"/>
          <w:color w:val="000000"/>
        </w:rPr>
        <w:t>you would like to play during the training task</w:t>
      </w:r>
      <w:ins w:id="112" w:author="PsiDev" w:date="2019-02-01T15:09:00Z">
        <w:r w:rsidR="004B1F10">
          <w:rPr>
            <w:rFonts w:asciiTheme="majorHAnsi" w:hAnsiTheme="majorHAnsi" w:cstheme="majorHAnsi"/>
            <w:color w:val="000000"/>
          </w:rPr>
          <w:t>.</w:t>
        </w:r>
      </w:ins>
      <w:ins w:id="113" w:author="PsiDev" w:date="2019-02-01T15:10:00Z">
        <w:r w:rsidR="004B1F10">
          <w:rPr>
            <w:rFonts w:asciiTheme="majorHAnsi" w:hAnsiTheme="majorHAnsi" w:cstheme="majorHAnsi"/>
            <w:color w:val="000000"/>
          </w:rPr>
          <w:t xml:space="preserve"> Select “Silent Trials” if you would like</w:t>
        </w:r>
      </w:ins>
      <w:ins w:id="114" w:author="PsiDev" w:date="2019-02-01T15:11:00Z">
        <w:r w:rsidR="004B1F10">
          <w:rPr>
            <w:rFonts w:asciiTheme="majorHAnsi" w:hAnsiTheme="majorHAnsi" w:cstheme="majorHAnsi"/>
            <w:color w:val="000000"/>
          </w:rPr>
          <w:t xml:space="preserve"> to include them in the training task. NOTE: Not all options will be available for each phase.</w:t>
        </w:r>
      </w:ins>
    </w:p>
    <w:p w14:paraId="2D9CD195" w14:textId="77777777" w:rsidR="004B1F10" w:rsidRDefault="004B1F10" w:rsidP="00D11267">
      <w:pPr>
        <w:numPr>
          <w:ilvl w:val="0"/>
          <w:numId w:val="13"/>
        </w:numPr>
        <w:pBdr>
          <w:top w:val="nil"/>
          <w:left w:val="nil"/>
          <w:bottom w:val="nil"/>
          <w:right w:val="nil"/>
          <w:between w:val="nil"/>
        </w:pBdr>
        <w:spacing w:line="360" w:lineRule="auto"/>
        <w:contextualSpacing/>
        <w:rPr>
          <w:ins w:id="115" w:author="PsiDev" w:date="2019-02-01T15:16:00Z"/>
          <w:rFonts w:asciiTheme="majorHAnsi" w:hAnsiTheme="majorHAnsi" w:cstheme="majorHAnsi"/>
          <w:color w:val="000000"/>
        </w:rPr>
      </w:pPr>
      <w:ins w:id="116" w:author="PsiDev" w:date="2019-02-01T15:12:00Z">
        <w:r>
          <w:rPr>
            <w:rFonts w:asciiTheme="majorHAnsi" w:hAnsiTheme="majorHAnsi" w:cstheme="majorHAnsi"/>
            <w:color w:val="000000"/>
          </w:rPr>
          <w:lastRenderedPageBreak/>
          <w:t>Type in the Start</w:t>
        </w:r>
      </w:ins>
      <w:ins w:id="117" w:author="PsiDev" w:date="2019-02-01T15:15:00Z">
        <w:r>
          <w:rPr>
            <w:rFonts w:asciiTheme="majorHAnsi" w:hAnsiTheme="majorHAnsi" w:cstheme="majorHAnsi"/>
            <w:color w:val="000000"/>
          </w:rPr>
          <w:t xml:space="preserve"> Time</w:t>
        </w:r>
      </w:ins>
      <w:ins w:id="118" w:author="PsiDev" w:date="2019-02-01T15:12:00Z">
        <w:r>
          <w:rPr>
            <w:rFonts w:asciiTheme="majorHAnsi" w:hAnsiTheme="majorHAnsi" w:cstheme="majorHAnsi"/>
            <w:color w:val="000000"/>
          </w:rPr>
          <w:t xml:space="preserve"> and Stop Time for when you would like the training to occur, for example if you would like to restrict training to the active hours of a mouse</w:t>
        </w:r>
      </w:ins>
      <w:ins w:id="119" w:author="PsiDev" w:date="2019-02-01T15:14:00Z">
        <w:r>
          <w:rPr>
            <w:rFonts w:asciiTheme="majorHAnsi" w:hAnsiTheme="majorHAnsi" w:cstheme="majorHAnsi"/>
            <w:color w:val="000000"/>
          </w:rPr>
          <w:t xml:space="preserve">’s circadian rhythm. If you would like training to occur </w:t>
        </w:r>
      </w:ins>
      <w:ins w:id="120" w:author="PsiDev" w:date="2019-02-01T15:15:00Z">
        <w:r>
          <w:rPr>
            <w:rFonts w:asciiTheme="majorHAnsi" w:hAnsiTheme="majorHAnsi" w:cstheme="majorHAnsi"/>
            <w:color w:val="000000"/>
          </w:rPr>
          <w:t>continuously</w:t>
        </w:r>
      </w:ins>
      <w:ins w:id="121" w:author="PsiDev" w:date="2019-02-01T15:14:00Z">
        <w:r>
          <w:rPr>
            <w:rFonts w:asciiTheme="majorHAnsi" w:hAnsiTheme="majorHAnsi" w:cstheme="majorHAnsi"/>
            <w:color w:val="000000"/>
          </w:rPr>
          <w:t>,</w:t>
        </w:r>
      </w:ins>
      <w:ins w:id="122" w:author="PsiDev" w:date="2019-02-01T15:15:00Z">
        <w:r>
          <w:rPr>
            <w:rFonts w:asciiTheme="majorHAnsi" w:hAnsiTheme="majorHAnsi" w:cstheme="majorHAnsi"/>
            <w:color w:val="000000"/>
          </w:rPr>
          <w:t xml:space="preserve"> then type in the same number for Start Time and Stop Time.</w:t>
        </w:r>
      </w:ins>
    </w:p>
    <w:p w14:paraId="6839B306" w14:textId="199106F2" w:rsidR="004B1F10" w:rsidRDefault="004B1F10" w:rsidP="00D11267">
      <w:pPr>
        <w:numPr>
          <w:ilvl w:val="0"/>
          <w:numId w:val="13"/>
        </w:numPr>
        <w:pBdr>
          <w:top w:val="nil"/>
          <w:left w:val="nil"/>
          <w:bottom w:val="nil"/>
          <w:right w:val="nil"/>
          <w:between w:val="nil"/>
        </w:pBdr>
        <w:spacing w:line="360" w:lineRule="auto"/>
        <w:contextualSpacing/>
        <w:rPr>
          <w:ins w:id="123" w:author="PsiDev" w:date="2019-02-01T15:08:00Z"/>
          <w:rFonts w:asciiTheme="majorHAnsi" w:hAnsiTheme="majorHAnsi" w:cstheme="majorHAnsi"/>
          <w:color w:val="000000"/>
        </w:rPr>
      </w:pPr>
      <w:ins w:id="124" w:author="PsiDev" w:date="2019-02-01T15:16:00Z">
        <w:r>
          <w:rPr>
            <w:rFonts w:asciiTheme="majorHAnsi" w:hAnsiTheme="majorHAnsi" w:cstheme="majorHAnsi"/>
            <w:color w:val="000000"/>
          </w:rPr>
          <w:t xml:space="preserve">Type in how many minutes </w:t>
        </w:r>
      </w:ins>
      <w:ins w:id="125" w:author="PsiDev" w:date="2019-02-01T15:18:00Z">
        <w:r>
          <w:rPr>
            <w:rFonts w:asciiTheme="majorHAnsi" w:hAnsiTheme="majorHAnsi" w:cstheme="majorHAnsi"/>
            <w:color w:val="000000"/>
          </w:rPr>
          <w:t xml:space="preserve">long </w:t>
        </w:r>
      </w:ins>
      <w:ins w:id="126" w:author="PsiDev" w:date="2019-02-01T15:16:00Z">
        <w:r>
          <w:rPr>
            <w:rFonts w:asciiTheme="majorHAnsi" w:hAnsiTheme="majorHAnsi" w:cstheme="majorHAnsi"/>
            <w:color w:val="000000"/>
          </w:rPr>
          <w:t xml:space="preserve">you would like each block and inter-block interval to </w:t>
        </w:r>
      </w:ins>
      <w:ins w:id="127" w:author="PsiDev" w:date="2019-02-01T15:18:00Z">
        <w:r>
          <w:rPr>
            <w:rFonts w:asciiTheme="majorHAnsi" w:hAnsiTheme="majorHAnsi" w:cstheme="majorHAnsi"/>
            <w:color w:val="000000"/>
          </w:rPr>
          <w:t>be</w:t>
        </w:r>
      </w:ins>
      <w:ins w:id="128" w:author="PsiDev" w:date="2019-02-01T15:16:00Z">
        <w:r>
          <w:rPr>
            <w:rFonts w:asciiTheme="majorHAnsi" w:hAnsiTheme="majorHAnsi" w:cstheme="majorHAnsi"/>
            <w:color w:val="000000"/>
          </w:rPr>
          <w:t xml:space="preserve"> in Block Time and IBI Time.</w:t>
        </w:r>
      </w:ins>
      <w:del w:id="129" w:author="PsiDev" w:date="2019-02-01T15:09:00Z">
        <w:r w:rsidR="00D37034" w:rsidRPr="00317FAA" w:rsidDel="004B1F10">
          <w:rPr>
            <w:rFonts w:asciiTheme="majorHAnsi" w:hAnsiTheme="majorHAnsi" w:cstheme="majorHAnsi"/>
            <w:color w:val="000000"/>
          </w:rPr>
          <w:delText>,</w:delText>
        </w:r>
      </w:del>
    </w:p>
    <w:p w14:paraId="3CC3F29E" w14:textId="25BE0914"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 xml:space="preserve"> </w:t>
      </w:r>
      <w:del w:id="130" w:author="PsiDev" w:date="2019-02-01T15:08:00Z">
        <w:r w:rsidRPr="00317FAA" w:rsidDel="004B1F10">
          <w:rPr>
            <w:rFonts w:asciiTheme="majorHAnsi" w:hAnsiTheme="majorHAnsi" w:cstheme="majorHAnsi"/>
            <w:color w:val="000000"/>
          </w:rPr>
          <w:delText xml:space="preserve">then </w:delText>
        </w:r>
      </w:del>
      <w:ins w:id="131" w:author="PsiDev" w:date="2019-02-01T15:08:00Z">
        <w:r w:rsidR="004B1F10">
          <w:rPr>
            <w:rFonts w:asciiTheme="majorHAnsi" w:hAnsiTheme="majorHAnsi" w:cstheme="majorHAnsi"/>
            <w:color w:val="000000"/>
          </w:rPr>
          <w:t>P</w:t>
        </w:r>
      </w:ins>
      <w:del w:id="132" w:author="PsiDev" w:date="2019-02-01T15:08:00Z">
        <w:r w:rsidRPr="00317FAA" w:rsidDel="004B1F10">
          <w:rPr>
            <w:rFonts w:asciiTheme="majorHAnsi" w:hAnsiTheme="majorHAnsi" w:cstheme="majorHAnsi"/>
            <w:color w:val="000000"/>
          </w:rPr>
          <w:delText>p</w:delText>
        </w:r>
      </w:del>
      <w:r w:rsidRPr="00317FAA">
        <w:rPr>
          <w:rFonts w:asciiTheme="majorHAnsi" w:hAnsiTheme="majorHAnsi" w:cstheme="majorHAnsi"/>
          <w:color w:val="000000"/>
        </w:rPr>
        <w:t>ress the “Se</w:t>
      </w:r>
      <w:r w:rsidR="005C0FA9">
        <w:rPr>
          <w:rFonts w:asciiTheme="majorHAnsi" w:hAnsiTheme="majorHAnsi" w:cstheme="majorHAnsi"/>
          <w:color w:val="000000"/>
        </w:rPr>
        <w:t>t</w:t>
      </w:r>
      <w:r w:rsidRPr="00317FAA">
        <w:rPr>
          <w:rFonts w:asciiTheme="majorHAnsi" w:hAnsiTheme="majorHAnsi" w:cstheme="majorHAnsi"/>
          <w:color w:val="000000"/>
        </w:rPr>
        <w:t xml:space="preserve"> </w:t>
      </w:r>
      <w:r w:rsidR="007D381E">
        <w:rPr>
          <w:rFonts w:asciiTheme="majorHAnsi" w:hAnsiTheme="majorHAnsi" w:cstheme="majorHAnsi"/>
          <w:color w:val="000000"/>
        </w:rPr>
        <w:t>Params</w:t>
      </w:r>
      <w:r w:rsidRPr="00317FAA">
        <w:rPr>
          <w:rFonts w:asciiTheme="majorHAnsi" w:hAnsiTheme="majorHAnsi" w:cstheme="majorHAnsi"/>
          <w:color w:val="000000"/>
        </w:rPr>
        <w:t>” button.</w:t>
      </w:r>
      <w:r w:rsidR="007D381E">
        <w:rPr>
          <w:rFonts w:asciiTheme="majorHAnsi" w:hAnsiTheme="majorHAnsi" w:cstheme="majorHAnsi"/>
          <w:color w:val="000000"/>
        </w:rPr>
        <w:t xml:space="preserve"> NOTE: If you decide to change the parameters for the selected device, you must hit the “</w:t>
      </w:r>
      <w:r w:rsidR="005C0FA9">
        <w:rPr>
          <w:rFonts w:asciiTheme="majorHAnsi" w:hAnsiTheme="majorHAnsi" w:cstheme="majorHAnsi"/>
          <w:color w:val="000000"/>
        </w:rPr>
        <w:t>Set</w:t>
      </w:r>
      <w:r w:rsidR="007D381E">
        <w:rPr>
          <w:rFonts w:asciiTheme="majorHAnsi" w:hAnsiTheme="majorHAnsi" w:cstheme="majorHAnsi"/>
          <w:color w:val="000000"/>
        </w:rPr>
        <w:t xml:space="preserve"> Params” button again otherwise only the previous settings will be used.</w:t>
      </w:r>
    </w:p>
    <w:p w14:paraId="36D31457" w14:textId="79EF3E2E" w:rsidR="005C0FA9" w:rsidRPr="00317FAA" w:rsidRDefault="005C0FA9"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If you would like to use the parameters that you selected for the last</w:t>
      </w:r>
      <w:ins w:id="133" w:author="PsiDev" w:date="2019-01-08T12:10:00Z">
        <w:r w:rsidR="008632FB">
          <w:rPr>
            <w:rFonts w:asciiTheme="majorHAnsi" w:hAnsiTheme="majorHAnsi" w:cstheme="majorHAnsi"/>
            <w:color w:val="000000"/>
          </w:rPr>
          <w:t xml:space="preserve"> time t</w:t>
        </w:r>
      </w:ins>
      <w:ins w:id="134" w:author="PsiDev" w:date="2019-01-08T12:11:00Z">
        <w:r w:rsidR="008632FB">
          <w:rPr>
            <w:rFonts w:asciiTheme="majorHAnsi" w:hAnsiTheme="majorHAnsi" w:cstheme="majorHAnsi"/>
            <w:color w:val="000000"/>
          </w:rPr>
          <w:t>hat</w:t>
        </w:r>
      </w:ins>
      <w:r>
        <w:rPr>
          <w:rFonts w:asciiTheme="majorHAnsi" w:hAnsiTheme="majorHAnsi" w:cstheme="majorHAnsi"/>
          <w:color w:val="000000"/>
        </w:rPr>
        <w:t xml:space="preserve"> device that was started, press the “Previous Params” button and it will populate the previous settings. Hit the “Set Params” button to lock in the settings. NOTE: This button will become unavailable once the “Start” button is pressed.</w:t>
      </w:r>
    </w:p>
    <w:p w14:paraId="7F83FD17" w14:textId="7DFD5E34" w:rsidR="005C0FA9"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“Start” button is now available. Once this button is pressed, the training task will start on the selected device. The task options on the GUI will reset so that you can start another device if desired.</w:t>
      </w:r>
      <w:r w:rsidR="007D381E">
        <w:rPr>
          <w:rFonts w:asciiTheme="majorHAnsi" w:hAnsiTheme="majorHAnsi" w:cstheme="majorHAnsi"/>
          <w:color w:val="000000"/>
        </w:rPr>
        <w:t xml:space="preserve"> The device that is running will now say “In Use” next to the name and IP address in the “Raspberry Pi IP” drop down menu. </w:t>
      </w:r>
      <w:r w:rsidR="005C0FA9">
        <w:rPr>
          <w:rFonts w:asciiTheme="majorHAnsi" w:hAnsiTheme="majorHAnsi" w:cstheme="majorHAnsi"/>
          <w:color w:val="000000"/>
        </w:rPr>
        <w:t xml:space="preserve">The “Stop” </w:t>
      </w:r>
      <w:ins w:id="135" w:author="PsiDev" w:date="2019-01-08T12:13:00Z">
        <w:r w:rsidR="008632FB">
          <w:rPr>
            <w:rFonts w:asciiTheme="majorHAnsi" w:hAnsiTheme="majorHAnsi" w:cstheme="majorHAnsi"/>
            <w:color w:val="000000"/>
          </w:rPr>
          <w:t>and “Pause All” buttons</w:t>
        </w:r>
      </w:ins>
      <w:del w:id="136" w:author="PsiDev" w:date="2019-01-08T12:13:00Z">
        <w:r w:rsidR="005C0FA9" w:rsidDel="008632FB">
          <w:rPr>
            <w:rFonts w:asciiTheme="majorHAnsi" w:hAnsiTheme="majorHAnsi" w:cstheme="majorHAnsi"/>
            <w:color w:val="000000"/>
          </w:rPr>
          <w:delText xml:space="preserve">button </w:delText>
        </w:r>
      </w:del>
      <w:ins w:id="137" w:author="PsiDev" w:date="2019-01-08T12:13:00Z">
        <w:r w:rsidR="008632FB">
          <w:rPr>
            <w:rFonts w:asciiTheme="majorHAnsi" w:hAnsiTheme="majorHAnsi" w:cstheme="majorHAnsi"/>
            <w:color w:val="000000"/>
          </w:rPr>
          <w:t xml:space="preserve"> are</w:t>
        </w:r>
      </w:ins>
      <w:del w:id="138" w:author="PsiDev" w:date="2019-01-08T12:13:00Z">
        <w:r w:rsidR="005C0FA9" w:rsidDel="008632FB">
          <w:rPr>
            <w:rFonts w:asciiTheme="majorHAnsi" w:hAnsiTheme="majorHAnsi" w:cstheme="majorHAnsi"/>
            <w:color w:val="000000"/>
          </w:rPr>
          <w:delText>is</w:delText>
        </w:r>
      </w:del>
      <w:r w:rsidR="005C0FA9">
        <w:rPr>
          <w:rFonts w:asciiTheme="majorHAnsi" w:hAnsiTheme="majorHAnsi" w:cstheme="majorHAnsi"/>
          <w:color w:val="000000"/>
        </w:rPr>
        <w:t xml:space="preserve"> now available</w:t>
      </w:r>
      <w:ins w:id="139" w:author="PsiDev" w:date="2019-01-08T12:13:00Z">
        <w:r w:rsidR="008632FB">
          <w:rPr>
            <w:rFonts w:asciiTheme="majorHAnsi" w:hAnsiTheme="majorHAnsi" w:cstheme="majorHAnsi"/>
            <w:color w:val="000000"/>
          </w:rPr>
          <w:t>.</w:t>
        </w:r>
      </w:ins>
      <w:del w:id="140" w:author="PsiDev" w:date="2019-01-08T12:13:00Z">
        <w:r w:rsidR="005C0FA9" w:rsidDel="008632FB">
          <w:rPr>
            <w:rFonts w:asciiTheme="majorHAnsi" w:hAnsiTheme="majorHAnsi" w:cstheme="majorHAnsi"/>
            <w:color w:val="000000"/>
          </w:rPr>
          <w:delText>.</w:delText>
        </w:r>
      </w:del>
      <w:ins w:id="141" w:author="PsiDev" w:date="2019-01-08T12:13:00Z">
        <w:r w:rsidR="008632FB">
          <w:rPr>
            <w:rFonts w:asciiTheme="majorHAnsi" w:hAnsiTheme="majorHAnsi" w:cstheme="majorHAnsi"/>
            <w:color w:val="000000"/>
          </w:rPr>
          <w:t xml:space="preserve"> </w:t>
        </w:r>
      </w:ins>
    </w:p>
    <w:p w14:paraId="1634B637" w14:textId="5E0EA321" w:rsidR="005C0FA9" w:rsidRPr="005C0FA9" w:rsidRDefault="005C0FA9" w:rsidP="005C0FA9">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sidRPr="00317FAA">
        <w:rPr>
          <w:rFonts w:asciiTheme="majorHAnsi" w:hAnsiTheme="majorHAnsi" w:cstheme="majorHAnsi"/>
          <w:color w:val="000000"/>
        </w:rPr>
        <w:t>The tasks are programmed to record a ‘performance.mat’ file in a folder with the same name as the device. Once the first instance of this file is saved</w:t>
      </w:r>
      <w:r>
        <w:rPr>
          <w:rFonts w:asciiTheme="majorHAnsi" w:hAnsiTheme="majorHAnsi" w:cstheme="majorHAnsi"/>
          <w:color w:val="000000"/>
        </w:rPr>
        <w:t xml:space="preserve"> you will be able to start</w:t>
      </w:r>
      <w:del w:id="142" w:author="PsiDev" w:date="2019-02-01T15:20:00Z">
        <w:r w:rsidDel="004B1F10">
          <w:rPr>
            <w:rFonts w:asciiTheme="majorHAnsi" w:hAnsiTheme="majorHAnsi" w:cstheme="majorHAnsi"/>
            <w:color w:val="000000"/>
          </w:rPr>
          <w:delText xml:space="preserve"> an</w:delText>
        </w:r>
      </w:del>
      <w:r>
        <w:rPr>
          <w:rFonts w:asciiTheme="majorHAnsi" w:hAnsiTheme="majorHAnsi" w:cstheme="majorHAnsi"/>
          <w:color w:val="000000"/>
        </w:rPr>
        <w:t xml:space="preserve"> additional device</w:t>
      </w:r>
      <w:ins w:id="143" w:author="PsiDev" w:date="2019-02-01T15:20:00Z">
        <w:r w:rsidR="004B1F10">
          <w:rPr>
            <w:rFonts w:asciiTheme="majorHAnsi" w:hAnsiTheme="majorHAnsi" w:cstheme="majorHAnsi"/>
            <w:color w:val="000000"/>
          </w:rPr>
          <w:t>s</w:t>
        </w:r>
      </w:ins>
      <w:r>
        <w:rPr>
          <w:rFonts w:asciiTheme="majorHAnsi" w:hAnsiTheme="majorHAnsi" w:cstheme="majorHAnsi"/>
          <w:color w:val="000000"/>
        </w:rPr>
        <w:t xml:space="preserve"> (repeat steps </w:t>
      </w:r>
      <w:ins w:id="144" w:author="PsiDev" w:date="2019-01-08T12:12:00Z">
        <w:r w:rsidR="008632FB">
          <w:rPr>
            <w:rFonts w:asciiTheme="majorHAnsi" w:hAnsiTheme="majorHAnsi" w:cstheme="majorHAnsi"/>
            <w:color w:val="000000"/>
          </w:rPr>
          <w:t>5</w:t>
        </w:r>
      </w:ins>
      <w:del w:id="145" w:author="PsiDev" w:date="2019-01-08T12:12:00Z">
        <w:r w:rsidDel="008632FB">
          <w:rPr>
            <w:rFonts w:asciiTheme="majorHAnsi" w:hAnsiTheme="majorHAnsi" w:cstheme="majorHAnsi"/>
            <w:color w:val="000000"/>
          </w:rPr>
          <w:delText>4</w:delText>
        </w:r>
      </w:del>
      <w:r>
        <w:rPr>
          <w:rFonts w:asciiTheme="majorHAnsi" w:hAnsiTheme="majorHAnsi" w:cstheme="majorHAnsi"/>
          <w:color w:val="000000"/>
        </w:rPr>
        <w:t xml:space="preserve"> – 1</w:t>
      </w:r>
      <w:ins w:id="146" w:author="PsiDev" w:date="2019-01-08T12:12:00Z">
        <w:r w:rsidR="004B1F10">
          <w:rPr>
            <w:rFonts w:asciiTheme="majorHAnsi" w:hAnsiTheme="majorHAnsi" w:cstheme="majorHAnsi"/>
            <w:color w:val="000000"/>
          </w:rPr>
          <w:t>6</w:t>
        </w:r>
      </w:ins>
      <w:del w:id="147" w:author="PsiDev" w:date="2019-01-08T12:12:00Z">
        <w:r w:rsidDel="008632FB">
          <w:rPr>
            <w:rFonts w:asciiTheme="majorHAnsi" w:hAnsiTheme="majorHAnsi" w:cstheme="majorHAnsi"/>
            <w:color w:val="000000"/>
          </w:rPr>
          <w:delText>1</w:delText>
        </w:r>
      </w:del>
      <w:r>
        <w:rPr>
          <w:rFonts w:asciiTheme="majorHAnsi" w:hAnsiTheme="majorHAnsi" w:cstheme="majorHAnsi"/>
          <w:color w:val="000000"/>
        </w:rPr>
        <w:t>, skipping step 5 if the speaker is already calibrated</w:t>
      </w:r>
      <w:ins w:id="148" w:author="PsiDev" w:date="2019-02-01T15:20:00Z">
        <w:r w:rsidR="004B1F10">
          <w:rPr>
            <w:rFonts w:asciiTheme="majorHAnsi" w:hAnsiTheme="majorHAnsi" w:cstheme="majorHAnsi"/>
            <w:color w:val="000000"/>
          </w:rPr>
          <w:t>, to start more devices</w:t>
        </w:r>
      </w:ins>
      <w:r>
        <w:rPr>
          <w:rFonts w:asciiTheme="majorHAnsi" w:hAnsiTheme="majorHAnsi" w:cstheme="majorHAnsi"/>
          <w:color w:val="000000"/>
        </w:rPr>
        <w:t>). DO NOT CLICK ON A DEVICE THAT SAYS IT IS “In Use”.</w:t>
      </w:r>
    </w:p>
    <w:p w14:paraId="33D75688" w14:textId="19AC0D35" w:rsidR="00722E71" w:rsidRDefault="00D37034" w:rsidP="00D11267">
      <w:pPr>
        <w:numPr>
          <w:ilvl w:val="0"/>
          <w:numId w:val="13"/>
        </w:numPr>
        <w:pBdr>
          <w:top w:val="nil"/>
          <w:left w:val="nil"/>
          <w:bottom w:val="nil"/>
          <w:right w:val="nil"/>
          <w:between w:val="nil"/>
        </w:pBdr>
        <w:spacing w:line="360" w:lineRule="auto"/>
        <w:contextualSpacing/>
        <w:rPr>
          <w:ins w:id="149" w:author="PsiDev" w:date="2019-01-08T12:15:00Z"/>
          <w:rFonts w:asciiTheme="majorHAnsi" w:hAnsiTheme="majorHAnsi" w:cstheme="majorHAnsi"/>
          <w:color w:val="000000"/>
        </w:rPr>
      </w:pPr>
      <w:r w:rsidRPr="00317FAA">
        <w:rPr>
          <w:rFonts w:asciiTheme="majorHAnsi" w:hAnsiTheme="majorHAnsi" w:cstheme="majorHAnsi"/>
          <w:color w:val="000000"/>
        </w:rPr>
        <w:t>To stop a current device, click the tab that is displaying the device’s data. Then hit the “Stop” button. The program will run one more trial after the “Stop” button is pressed to ensure no data is lost</w:t>
      </w:r>
      <w:r w:rsidR="005C0FA9">
        <w:rPr>
          <w:rFonts w:asciiTheme="majorHAnsi" w:hAnsiTheme="majorHAnsi" w:cstheme="majorHAnsi"/>
          <w:color w:val="000000"/>
        </w:rPr>
        <w:t>, unless the program is in between trials or in between blocks in which case the program will be stopped immediately</w:t>
      </w:r>
      <w:r w:rsidRPr="00317FAA">
        <w:rPr>
          <w:rFonts w:asciiTheme="majorHAnsi" w:hAnsiTheme="majorHAnsi" w:cstheme="majorHAnsi"/>
          <w:color w:val="000000"/>
        </w:rPr>
        <w:t>.</w:t>
      </w:r>
      <w:ins w:id="150" w:author="PsiDev" w:date="2019-01-08T12:14:00Z">
        <w:r w:rsidR="008632FB">
          <w:rPr>
            <w:rFonts w:asciiTheme="majorHAnsi" w:hAnsiTheme="majorHAnsi" w:cstheme="majorHAnsi"/>
            <w:color w:val="000000"/>
          </w:rPr>
          <w:t xml:space="preserve"> </w:t>
        </w:r>
      </w:ins>
      <w:ins w:id="151" w:author="PsiDev" w:date="2019-01-08T12:16:00Z">
        <w:r w:rsidR="00907A4E">
          <w:rPr>
            <w:rFonts w:asciiTheme="majorHAnsi" w:hAnsiTheme="majorHAnsi" w:cstheme="majorHAnsi"/>
            <w:color w:val="000000"/>
          </w:rPr>
          <w:t xml:space="preserve">The tab with the device’s name will disappear once the it has finished running. </w:t>
        </w:r>
      </w:ins>
      <w:ins w:id="152" w:author="PsiDev" w:date="2019-01-08T12:14:00Z">
        <w:r w:rsidR="008632FB">
          <w:rPr>
            <w:rFonts w:asciiTheme="majorHAnsi" w:hAnsiTheme="majorHAnsi" w:cstheme="majorHAnsi"/>
            <w:color w:val="000000"/>
          </w:rPr>
          <w:t xml:space="preserve">NOTE: Due to the no-lick period before </w:t>
        </w:r>
        <w:r w:rsidR="00907A4E">
          <w:rPr>
            <w:rFonts w:asciiTheme="majorHAnsi" w:hAnsiTheme="majorHAnsi" w:cstheme="majorHAnsi"/>
            <w:color w:val="000000"/>
          </w:rPr>
          <w:t xml:space="preserve">a trial, it will </w:t>
        </w:r>
      </w:ins>
      <w:ins w:id="153" w:author="PsiDev" w:date="2019-01-08T12:15:00Z">
        <w:r w:rsidR="00907A4E">
          <w:rPr>
            <w:rFonts w:asciiTheme="majorHAnsi" w:hAnsiTheme="majorHAnsi" w:cstheme="majorHAnsi"/>
            <w:color w:val="000000"/>
          </w:rPr>
          <w:t xml:space="preserve">take </w:t>
        </w:r>
      </w:ins>
      <w:ins w:id="154" w:author="PsiDev" w:date="2019-01-08T12:14:00Z">
        <w:r w:rsidR="00907A4E">
          <w:rPr>
            <w:rFonts w:asciiTheme="majorHAnsi" w:hAnsiTheme="majorHAnsi" w:cstheme="majorHAnsi"/>
            <w:color w:val="000000"/>
          </w:rPr>
          <w:t>anywhere between 5 and 30 seconds for the device to stop if the mice are actively engaging.</w:t>
        </w:r>
      </w:ins>
    </w:p>
    <w:p w14:paraId="1A38347D" w14:textId="00F4A9DA" w:rsidR="00907A4E" w:rsidRDefault="00907A4E" w:rsidP="00D11267">
      <w:pPr>
        <w:numPr>
          <w:ilvl w:val="0"/>
          <w:numId w:val="13"/>
        </w:numPr>
        <w:pBdr>
          <w:top w:val="nil"/>
          <w:left w:val="nil"/>
          <w:bottom w:val="nil"/>
          <w:right w:val="nil"/>
          <w:between w:val="nil"/>
        </w:pBdr>
        <w:spacing w:line="360" w:lineRule="auto"/>
        <w:contextualSpacing/>
        <w:rPr>
          <w:ins w:id="155" w:author="PsiDev" w:date="2019-01-08T14:29:00Z"/>
          <w:rFonts w:asciiTheme="majorHAnsi" w:hAnsiTheme="majorHAnsi" w:cstheme="majorHAnsi"/>
          <w:color w:val="000000"/>
        </w:rPr>
      </w:pPr>
      <w:ins w:id="156" w:author="PsiDev" w:date="2019-01-08T12:15:00Z">
        <w:r>
          <w:rPr>
            <w:rFonts w:asciiTheme="majorHAnsi" w:hAnsiTheme="majorHAnsi" w:cstheme="majorHAnsi"/>
            <w:color w:val="000000"/>
          </w:rPr>
          <w:t>If a device takes longer than 60 seconds to stop once the “Stop” button has been</w:t>
        </w:r>
      </w:ins>
      <w:ins w:id="157" w:author="PsiDev" w:date="2019-01-08T12:16:00Z">
        <w:r>
          <w:rPr>
            <w:rFonts w:asciiTheme="majorHAnsi" w:hAnsiTheme="majorHAnsi" w:cstheme="majorHAnsi"/>
            <w:color w:val="000000"/>
          </w:rPr>
          <w:t xml:space="preserve"> pressed, a dialogue box will pop up. The </w:t>
        </w:r>
      </w:ins>
      <w:ins w:id="158" w:author="PsiDev" w:date="2019-01-08T12:17:00Z">
        <w:r>
          <w:rPr>
            <w:rFonts w:asciiTheme="majorHAnsi" w:hAnsiTheme="majorHAnsi" w:cstheme="majorHAnsi"/>
            <w:color w:val="000000"/>
          </w:rPr>
          <w:t>dialogue box will ask if the device is still running or if it has failed. If the mice are licking the wate</w:t>
        </w:r>
      </w:ins>
      <w:ins w:id="159" w:author="PsiDev" w:date="2019-01-08T12:18:00Z">
        <w:r>
          <w:rPr>
            <w:rFonts w:asciiTheme="majorHAnsi" w:hAnsiTheme="majorHAnsi" w:cstheme="majorHAnsi"/>
            <w:color w:val="000000"/>
          </w:rPr>
          <w:t xml:space="preserve">r spout a lot and preventing the next trial from </w:t>
        </w:r>
      </w:ins>
      <w:ins w:id="160" w:author="PsiDev" w:date="2019-01-08T14:29:00Z">
        <w:r w:rsidR="00202DE6">
          <w:rPr>
            <w:rFonts w:asciiTheme="majorHAnsi" w:hAnsiTheme="majorHAnsi" w:cstheme="majorHAnsi"/>
            <w:color w:val="000000"/>
          </w:rPr>
          <w:t>running,</w:t>
        </w:r>
      </w:ins>
      <w:ins w:id="161" w:author="PsiDev" w:date="2019-01-08T12:18:00Z">
        <w:r>
          <w:rPr>
            <w:rFonts w:asciiTheme="majorHAnsi" w:hAnsiTheme="majorHAnsi" w:cstheme="majorHAnsi"/>
            <w:color w:val="000000"/>
          </w:rPr>
          <w:t xml:space="preserve"> </w:t>
        </w:r>
      </w:ins>
      <w:ins w:id="162" w:author="PsiDev" w:date="2019-01-08T14:28:00Z">
        <w:r w:rsidR="00202DE6">
          <w:rPr>
            <w:rFonts w:asciiTheme="majorHAnsi" w:hAnsiTheme="majorHAnsi" w:cstheme="majorHAnsi"/>
            <w:color w:val="000000"/>
          </w:rPr>
          <w:t xml:space="preserve">then </w:t>
        </w:r>
        <w:r w:rsidR="00202DE6">
          <w:rPr>
            <w:rFonts w:asciiTheme="majorHAnsi" w:hAnsiTheme="majorHAnsi" w:cstheme="majorHAnsi"/>
            <w:color w:val="000000"/>
          </w:rPr>
          <w:lastRenderedPageBreak/>
          <w:t>click the “Device is still running</w:t>
        </w:r>
      </w:ins>
      <w:ins w:id="163" w:author="PsiDev" w:date="2019-01-08T14:29:00Z">
        <w:r w:rsidR="00202DE6">
          <w:rPr>
            <w:rFonts w:asciiTheme="majorHAnsi" w:hAnsiTheme="majorHAnsi" w:cstheme="majorHAnsi"/>
            <w:color w:val="000000"/>
          </w:rPr>
          <w:t>” option. If the device has failed, select the “Device has failed” option.</w:t>
        </w:r>
      </w:ins>
    </w:p>
    <w:p w14:paraId="4524AE8B" w14:textId="66A67ACE" w:rsidR="00202DE6" w:rsidRDefault="00202DE6" w:rsidP="00D11267">
      <w:pPr>
        <w:numPr>
          <w:ilvl w:val="0"/>
          <w:numId w:val="13"/>
        </w:numPr>
        <w:pBdr>
          <w:top w:val="nil"/>
          <w:left w:val="nil"/>
          <w:bottom w:val="nil"/>
          <w:right w:val="nil"/>
          <w:between w:val="nil"/>
        </w:pBdr>
        <w:spacing w:line="360" w:lineRule="auto"/>
        <w:contextualSpacing/>
        <w:rPr>
          <w:ins w:id="164" w:author="PsiDev" w:date="2019-01-08T14:33:00Z"/>
          <w:rFonts w:asciiTheme="majorHAnsi" w:hAnsiTheme="majorHAnsi" w:cstheme="majorHAnsi"/>
          <w:color w:val="000000"/>
        </w:rPr>
      </w:pPr>
      <w:ins w:id="165" w:author="PsiDev" w:date="2019-01-08T14:29:00Z">
        <w:r>
          <w:rPr>
            <w:rFonts w:asciiTheme="majorHAnsi" w:hAnsiTheme="majorHAnsi" w:cstheme="majorHAnsi"/>
            <w:color w:val="000000"/>
          </w:rPr>
          <w:t>If the “Device has failed” option was selected, a “Terminate” button will appear under the “Stop” button. Click on this button to stop the failed device. MA</w:t>
        </w:r>
      </w:ins>
      <w:ins w:id="166" w:author="PsiDev" w:date="2019-01-08T14:30:00Z">
        <w:r>
          <w:rPr>
            <w:rFonts w:asciiTheme="majorHAnsi" w:hAnsiTheme="majorHAnsi" w:cstheme="majorHAnsi"/>
            <w:color w:val="000000"/>
          </w:rPr>
          <w:t>KE SURE YOU ARE STILL ON THE CORRECT TAB! Another dialogue button will pop up asking to reconfirm the termination. Select “Yes” and the device</w:t>
        </w:r>
      </w:ins>
      <w:ins w:id="167" w:author="PsiDev" w:date="2019-01-08T14:31:00Z">
        <w:r>
          <w:rPr>
            <w:rFonts w:asciiTheme="majorHAnsi" w:hAnsiTheme="majorHAnsi" w:cstheme="majorHAnsi"/>
            <w:color w:val="000000"/>
          </w:rPr>
          <w:t>’s tab will disappear. NOTE: The data from this device will be saved as performance.mat until the next time the device is run and it will be resaved with the time-stamp and a</w:t>
        </w:r>
      </w:ins>
      <w:ins w:id="168" w:author="PsiDev" w:date="2019-01-08T14:32:00Z">
        <w:r>
          <w:rPr>
            <w:rFonts w:asciiTheme="majorHAnsi" w:hAnsiTheme="majorHAnsi" w:cstheme="majorHAnsi"/>
            <w:color w:val="000000"/>
          </w:rPr>
          <w:t xml:space="preserve"> message that says STOP_ERROR. The “Terminate” button will then disappear</w:t>
        </w:r>
      </w:ins>
      <w:ins w:id="169" w:author="PsiDev" w:date="2019-01-08T14:33:00Z">
        <w:r>
          <w:rPr>
            <w:rFonts w:asciiTheme="majorHAnsi" w:hAnsiTheme="majorHAnsi" w:cstheme="majorHAnsi"/>
            <w:color w:val="000000"/>
          </w:rPr>
          <w:t>.</w:t>
        </w:r>
      </w:ins>
    </w:p>
    <w:p w14:paraId="1BC21D1C" w14:textId="75AB1C39" w:rsidR="00202DE6" w:rsidRDefault="00202DE6" w:rsidP="00D11267">
      <w:pPr>
        <w:numPr>
          <w:ilvl w:val="0"/>
          <w:numId w:val="13"/>
        </w:numPr>
        <w:pBdr>
          <w:top w:val="nil"/>
          <w:left w:val="nil"/>
          <w:bottom w:val="nil"/>
          <w:right w:val="nil"/>
          <w:between w:val="nil"/>
        </w:pBdr>
        <w:spacing w:line="360" w:lineRule="auto"/>
        <w:contextualSpacing/>
        <w:rPr>
          <w:ins w:id="170" w:author="PsiDev" w:date="2019-01-08T14:33:00Z"/>
          <w:rFonts w:asciiTheme="majorHAnsi" w:hAnsiTheme="majorHAnsi" w:cstheme="majorHAnsi"/>
          <w:color w:val="000000"/>
        </w:rPr>
      </w:pPr>
      <w:ins w:id="171" w:author="PsiDev" w:date="2019-01-08T14:33:00Z">
        <w:r>
          <w:rPr>
            <w:rFonts w:asciiTheme="majorHAnsi" w:hAnsiTheme="majorHAnsi" w:cstheme="majorHAnsi"/>
            <w:color w:val="000000"/>
          </w:rPr>
          <w:t>Repe</w:t>
        </w:r>
        <w:r w:rsidR="004B1F10">
          <w:rPr>
            <w:rFonts w:asciiTheme="majorHAnsi" w:hAnsiTheme="majorHAnsi" w:cstheme="majorHAnsi"/>
            <w:color w:val="000000"/>
          </w:rPr>
          <w:t>at steps 18-20</w:t>
        </w:r>
        <w:r>
          <w:rPr>
            <w:rFonts w:asciiTheme="majorHAnsi" w:hAnsiTheme="majorHAnsi" w:cstheme="majorHAnsi"/>
            <w:color w:val="000000"/>
          </w:rPr>
          <w:t xml:space="preserve"> to stop all the devices.</w:t>
        </w:r>
      </w:ins>
    </w:p>
    <w:p w14:paraId="345948A8" w14:textId="2061F272" w:rsidR="00202DE6" w:rsidRDefault="00202DE6" w:rsidP="00D11267">
      <w:pPr>
        <w:numPr>
          <w:ilvl w:val="0"/>
          <w:numId w:val="13"/>
        </w:numPr>
        <w:pBdr>
          <w:top w:val="nil"/>
          <w:left w:val="nil"/>
          <w:bottom w:val="nil"/>
          <w:right w:val="nil"/>
          <w:between w:val="nil"/>
        </w:pBdr>
        <w:spacing w:line="360" w:lineRule="auto"/>
        <w:contextualSpacing/>
        <w:rPr>
          <w:ins w:id="172" w:author="PsiDev" w:date="2019-01-08T14:38:00Z"/>
          <w:rFonts w:asciiTheme="majorHAnsi" w:hAnsiTheme="majorHAnsi" w:cstheme="majorHAnsi"/>
          <w:color w:val="000000"/>
        </w:rPr>
      </w:pPr>
      <w:ins w:id="173" w:author="PsiDev" w:date="2019-01-08T14:35:00Z">
        <w:r>
          <w:rPr>
            <w:rFonts w:asciiTheme="majorHAnsi" w:hAnsiTheme="majorHAnsi" w:cstheme="majorHAnsi"/>
            <w:color w:val="000000"/>
          </w:rPr>
          <w:t xml:space="preserve">Pausing all the devices is a necessary feature when cages must be cleaned/changed and the water delivery system must be refilled. </w:t>
        </w:r>
      </w:ins>
      <w:ins w:id="174" w:author="PsiDev" w:date="2019-01-08T14:38:00Z">
        <w:r>
          <w:rPr>
            <w:rFonts w:asciiTheme="majorHAnsi" w:hAnsiTheme="majorHAnsi" w:cstheme="majorHAnsi"/>
            <w:color w:val="000000"/>
          </w:rPr>
          <w:t>Press the</w:t>
        </w:r>
      </w:ins>
      <w:ins w:id="175" w:author="PsiDev" w:date="2019-01-08T14:35:00Z">
        <w:r>
          <w:rPr>
            <w:rFonts w:asciiTheme="majorHAnsi" w:hAnsiTheme="majorHAnsi" w:cstheme="majorHAnsi"/>
            <w:color w:val="000000"/>
          </w:rPr>
          <w:t xml:space="preserve"> “Pause All” button </w:t>
        </w:r>
      </w:ins>
      <w:ins w:id="176" w:author="PsiDev" w:date="2019-01-08T14:38:00Z">
        <w:r>
          <w:rPr>
            <w:rFonts w:asciiTheme="majorHAnsi" w:hAnsiTheme="majorHAnsi" w:cstheme="majorHAnsi"/>
            <w:color w:val="000000"/>
          </w:rPr>
          <w:t xml:space="preserve">and </w:t>
        </w:r>
        <w:r w:rsidR="00C817EC">
          <w:rPr>
            <w:rFonts w:asciiTheme="majorHAnsi" w:hAnsiTheme="majorHAnsi" w:cstheme="majorHAnsi"/>
            <w:color w:val="000000"/>
          </w:rPr>
          <w:t xml:space="preserve">all the </w:t>
        </w:r>
      </w:ins>
      <w:ins w:id="177" w:author="PsiDev" w:date="2019-01-08T14:36:00Z">
        <w:r>
          <w:rPr>
            <w:rFonts w:asciiTheme="majorHAnsi" w:hAnsiTheme="majorHAnsi" w:cstheme="majorHAnsi"/>
            <w:color w:val="000000"/>
          </w:rPr>
          <w:t>devices that are currently running</w:t>
        </w:r>
      </w:ins>
      <w:ins w:id="178" w:author="PsiDev" w:date="2019-01-08T14:38:00Z">
        <w:r>
          <w:rPr>
            <w:rFonts w:asciiTheme="majorHAnsi" w:hAnsiTheme="majorHAnsi" w:cstheme="majorHAnsi"/>
            <w:color w:val="000000"/>
          </w:rPr>
          <w:t xml:space="preserve"> will be paused</w:t>
        </w:r>
      </w:ins>
      <w:ins w:id="179" w:author="PsiDev" w:date="2019-01-08T14:36:00Z">
        <w:r>
          <w:rPr>
            <w:rFonts w:asciiTheme="majorHAnsi" w:hAnsiTheme="majorHAnsi" w:cstheme="majorHAnsi"/>
            <w:color w:val="000000"/>
          </w:rPr>
          <w:t xml:space="preserve">. </w:t>
        </w:r>
      </w:ins>
      <w:ins w:id="180" w:author="PsiDev" w:date="2019-01-08T14:37:00Z">
        <w:r>
          <w:rPr>
            <w:rFonts w:asciiTheme="majorHAnsi" w:hAnsiTheme="majorHAnsi" w:cstheme="majorHAnsi"/>
            <w:color w:val="000000"/>
          </w:rPr>
          <w:t>While paused, no data is being recorded and no tones are being played so the BI can be moved/touched without skewing the data.</w:t>
        </w:r>
      </w:ins>
      <w:ins w:id="181" w:author="PsiDev" w:date="2019-01-08T14:39:00Z">
        <w:r w:rsidR="00C817EC">
          <w:rPr>
            <w:rFonts w:asciiTheme="majorHAnsi" w:hAnsiTheme="majorHAnsi" w:cstheme="majorHAnsi"/>
            <w:color w:val="000000"/>
          </w:rPr>
          <w:t xml:space="preserve"> NOTE: The “Pause All” button will disappear and the “Resume All” button will take its place.</w:t>
        </w:r>
      </w:ins>
    </w:p>
    <w:p w14:paraId="4878733A" w14:textId="3D3D3EEE" w:rsidR="00202DE6" w:rsidRPr="00317FAA" w:rsidRDefault="00C817EC"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ins w:id="182" w:author="PsiDev" w:date="2019-01-08T14:39:00Z">
        <w:r>
          <w:rPr>
            <w:rFonts w:asciiTheme="majorHAnsi" w:hAnsiTheme="majorHAnsi" w:cstheme="majorHAnsi"/>
            <w:color w:val="000000"/>
          </w:rPr>
          <w:t>Press the “Resume All” button to resume the experiments. NOTE:</w:t>
        </w:r>
      </w:ins>
      <w:ins w:id="183" w:author="PsiDev" w:date="2019-01-08T14:40:00Z">
        <w:r>
          <w:rPr>
            <w:rFonts w:asciiTheme="majorHAnsi" w:hAnsiTheme="majorHAnsi" w:cstheme="majorHAnsi"/>
            <w:color w:val="000000"/>
          </w:rPr>
          <w:t xml:space="preserve"> The “Resume All” button will disappear and the “Pause All” button will appear again.</w:t>
        </w:r>
      </w:ins>
    </w:p>
    <w:p w14:paraId="671F6071" w14:textId="32530DD3" w:rsidR="00722E71" w:rsidRDefault="00D37034"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bookmarkStart w:id="184" w:name="_3znysh7" w:colFirst="0" w:colLast="0"/>
      <w:bookmarkEnd w:id="184"/>
      <w:r w:rsidRPr="00317FAA">
        <w:rPr>
          <w:rFonts w:asciiTheme="majorHAnsi" w:hAnsiTheme="majorHAnsi" w:cstheme="majorHAnsi"/>
          <w:color w:val="000000"/>
        </w:rPr>
        <w:t>Data is saved within the “Devices” folder that is located in the file path that was selected in the first step. Within the “Devices” folder there are folders for each of the devices that were run or have been run in the past. The specific folders for each device contain the performance data files which have been time stamped at the end of the last trial after the stop button is pressed.</w:t>
      </w:r>
    </w:p>
    <w:p w14:paraId="37462EB8" w14:textId="30EE95E0"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To view the data collected by each device, run dataGraph in matlab.</w:t>
      </w:r>
    </w:p>
    <w:p w14:paraId="52D2A339" w14:textId="5F331E4B" w:rsidR="003C2957" w:rsidRDefault="003C2957"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r>
        <w:rPr>
          <w:rFonts w:asciiTheme="majorHAnsi" w:hAnsiTheme="majorHAnsi" w:cstheme="majorHAnsi"/>
          <w:color w:val="000000"/>
        </w:rPr>
        <w:t>Click the “Check Devices” button to check the status of the currently running devices. The buttons on the left will populate with the names of the running devices and they will be assigned a color based on their activity. A legend will appear at the bottom for color interpretation.</w:t>
      </w:r>
    </w:p>
    <w:p w14:paraId="471E1760" w14:textId="1E16E2D6" w:rsidR="003C2957" w:rsidRDefault="003C2957" w:rsidP="00D11267">
      <w:pPr>
        <w:numPr>
          <w:ilvl w:val="0"/>
          <w:numId w:val="13"/>
        </w:numPr>
        <w:pBdr>
          <w:top w:val="nil"/>
          <w:left w:val="nil"/>
          <w:bottom w:val="nil"/>
          <w:right w:val="nil"/>
          <w:between w:val="nil"/>
        </w:pBdr>
        <w:spacing w:line="360" w:lineRule="auto"/>
        <w:contextualSpacing/>
        <w:rPr>
          <w:ins w:id="185" w:author="PsiDev" w:date="2019-02-01T15:34:00Z"/>
          <w:rFonts w:asciiTheme="majorHAnsi" w:hAnsiTheme="majorHAnsi" w:cstheme="majorHAnsi"/>
          <w:color w:val="000000"/>
        </w:rPr>
      </w:pPr>
      <w:r>
        <w:rPr>
          <w:rFonts w:asciiTheme="majorHAnsi" w:hAnsiTheme="majorHAnsi" w:cstheme="majorHAnsi"/>
          <w:color w:val="000000"/>
        </w:rPr>
        <w:t xml:space="preserve">Click on the button for one of the devices and the text box at the top will populate with that device name. </w:t>
      </w:r>
      <w:ins w:id="186" w:author="PsiDev" w:date="2019-02-01T15:31:00Z">
        <w:r w:rsidR="004B1F10">
          <w:rPr>
            <w:rFonts w:asciiTheme="majorHAnsi" w:hAnsiTheme="majorHAnsi" w:cstheme="majorHAnsi"/>
            <w:color w:val="000000"/>
          </w:rPr>
          <w:t xml:space="preserve">The current data will also be graphed. </w:t>
        </w:r>
      </w:ins>
      <w:r>
        <w:rPr>
          <w:rFonts w:asciiTheme="majorHAnsi" w:hAnsiTheme="majorHAnsi" w:cstheme="majorHAnsi"/>
          <w:color w:val="000000"/>
        </w:rPr>
        <w:t>The drop-down menu will populate with the data files associated with that device</w:t>
      </w:r>
      <w:r w:rsidR="008C60C4">
        <w:rPr>
          <w:rFonts w:asciiTheme="majorHAnsi" w:hAnsiTheme="majorHAnsi" w:cstheme="majorHAnsi"/>
          <w:color w:val="000000"/>
        </w:rPr>
        <w:t xml:space="preserve"> (listed from newest to oldest)</w:t>
      </w:r>
      <w:r>
        <w:rPr>
          <w:rFonts w:asciiTheme="majorHAnsi" w:hAnsiTheme="majorHAnsi" w:cstheme="majorHAnsi"/>
          <w:color w:val="000000"/>
        </w:rPr>
        <w:t xml:space="preserve">. </w:t>
      </w:r>
      <w:del w:id="187" w:author="PsiDev" w:date="2019-02-01T15:31:00Z">
        <w:r w:rsidDel="004B1F10">
          <w:rPr>
            <w:rFonts w:asciiTheme="majorHAnsi" w:hAnsiTheme="majorHAnsi" w:cstheme="majorHAnsi"/>
            <w:color w:val="000000"/>
          </w:rPr>
          <w:delText>Select the file you would like to graph.</w:delText>
        </w:r>
        <w:r w:rsidR="008C60C4" w:rsidDel="004B1F10">
          <w:rPr>
            <w:rFonts w:asciiTheme="majorHAnsi" w:hAnsiTheme="majorHAnsi" w:cstheme="majorHAnsi"/>
            <w:color w:val="000000"/>
          </w:rPr>
          <w:delText xml:space="preserve"> </w:delText>
        </w:r>
      </w:del>
      <w:r w:rsidR="008C60C4">
        <w:rPr>
          <w:rFonts w:asciiTheme="majorHAnsi" w:hAnsiTheme="majorHAnsi" w:cstheme="majorHAnsi"/>
          <w:color w:val="000000"/>
        </w:rPr>
        <w:t>NOTE: If the device is currently running, the top file will be “performance.mat”.</w:t>
      </w:r>
      <w:ins w:id="188" w:author="PsiDev" w:date="2019-02-01T15:35:00Z">
        <w:r w:rsidR="004B1F10">
          <w:rPr>
            <w:rFonts w:asciiTheme="majorHAnsi" w:hAnsiTheme="majorHAnsi" w:cstheme="majorHAnsi"/>
            <w:color w:val="000000"/>
          </w:rPr>
          <w:t xml:space="preserve"> Also, the data is not plotted in real-</w:t>
        </w:r>
        <w:r w:rsidR="004B1F10">
          <w:rPr>
            <w:rFonts w:asciiTheme="majorHAnsi" w:hAnsiTheme="majorHAnsi" w:cstheme="majorHAnsi"/>
            <w:color w:val="000000"/>
          </w:rPr>
          <w:lastRenderedPageBreak/>
          <w:t xml:space="preserve">time. You must click the device button again or the </w:t>
        </w:r>
      </w:ins>
      <w:ins w:id="189" w:author="PsiDev" w:date="2019-02-01T15:36:00Z">
        <w:r w:rsidR="004B1F10">
          <w:rPr>
            <w:rFonts w:asciiTheme="majorHAnsi" w:hAnsiTheme="majorHAnsi" w:cstheme="majorHAnsi"/>
            <w:color w:val="000000"/>
          </w:rPr>
          <w:t>“Graph Data” button in order to update the data being displayed.</w:t>
        </w:r>
      </w:ins>
    </w:p>
    <w:p w14:paraId="24DB1818" w14:textId="27B2CEB6" w:rsidR="004B1F10" w:rsidRPr="004B1F10" w:rsidDel="004B1F10" w:rsidRDefault="004B1F10" w:rsidP="004B1F10">
      <w:pPr>
        <w:numPr>
          <w:ilvl w:val="0"/>
          <w:numId w:val="13"/>
        </w:numPr>
        <w:pBdr>
          <w:top w:val="nil"/>
          <w:left w:val="nil"/>
          <w:bottom w:val="nil"/>
          <w:right w:val="nil"/>
          <w:between w:val="nil"/>
        </w:pBdr>
        <w:spacing w:line="360" w:lineRule="auto"/>
        <w:contextualSpacing/>
        <w:rPr>
          <w:del w:id="190" w:author="PsiDev" w:date="2019-02-01T15:36:00Z"/>
          <w:rFonts w:asciiTheme="majorHAnsi" w:hAnsiTheme="majorHAnsi" w:cstheme="majorHAnsi"/>
          <w:color w:val="000000"/>
          <w:rPrChange w:id="191" w:author="PsiDev" w:date="2019-02-01T15:34:00Z">
            <w:rPr>
              <w:del w:id="192" w:author="PsiDev" w:date="2019-02-01T15:36:00Z"/>
              <w:rFonts w:asciiTheme="majorHAnsi" w:hAnsiTheme="majorHAnsi" w:cstheme="majorHAnsi"/>
              <w:color w:val="000000"/>
            </w:rPr>
          </w:rPrChange>
        </w:rPr>
        <w:pPrChange w:id="193" w:author="PsiDev" w:date="2019-02-01T15:34:00Z">
          <w:pPr>
            <w:numPr>
              <w:numId w:val="13"/>
            </w:numPr>
            <w:pBdr>
              <w:top w:val="nil"/>
              <w:left w:val="nil"/>
              <w:bottom w:val="nil"/>
              <w:right w:val="nil"/>
              <w:between w:val="nil"/>
            </w:pBdr>
            <w:spacing w:line="360" w:lineRule="auto"/>
            <w:ind w:left="720" w:hanging="360"/>
            <w:contextualSpacing/>
          </w:pPr>
        </w:pPrChange>
      </w:pPr>
    </w:p>
    <w:p w14:paraId="6FAB7215" w14:textId="1F2FE6A9" w:rsidR="003C2957" w:rsidDel="004B1F10" w:rsidRDefault="003C2957" w:rsidP="00D11267">
      <w:pPr>
        <w:numPr>
          <w:ilvl w:val="0"/>
          <w:numId w:val="13"/>
        </w:numPr>
        <w:pBdr>
          <w:top w:val="nil"/>
          <w:left w:val="nil"/>
          <w:bottom w:val="nil"/>
          <w:right w:val="nil"/>
          <w:between w:val="nil"/>
        </w:pBdr>
        <w:spacing w:line="360" w:lineRule="auto"/>
        <w:contextualSpacing/>
        <w:rPr>
          <w:del w:id="194" w:author="PsiDev" w:date="2019-02-01T15:34:00Z"/>
          <w:rFonts w:asciiTheme="majorHAnsi" w:hAnsiTheme="majorHAnsi" w:cstheme="majorHAnsi"/>
          <w:color w:val="000000"/>
        </w:rPr>
      </w:pPr>
      <w:del w:id="195" w:author="PsiDev" w:date="2019-02-01T15:34:00Z">
        <w:r w:rsidDel="004B1F10">
          <w:rPr>
            <w:rFonts w:asciiTheme="majorHAnsi" w:hAnsiTheme="majorHAnsi" w:cstheme="majorHAnsi"/>
            <w:color w:val="000000"/>
          </w:rPr>
          <w:delText>Click the “Graph Data” button to see the data from the file that was selected. If a file was not selected, the top file will be graphed.</w:delText>
        </w:r>
        <w:r w:rsidR="008C60C4" w:rsidDel="004B1F10">
          <w:rPr>
            <w:rFonts w:asciiTheme="majorHAnsi" w:hAnsiTheme="majorHAnsi" w:cstheme="majorHAnsi"/>
            <w:color w:val="000000"/>
          </w:rPr>
          <w:delText xml:space="preserve"> NOTE: This does not plot data in real time. You must click the “Graph Data” button again in order to update the data being displayed.</w:delText>
        </w:r>
      </w:del>
    </w:p>
    <w:p w14:paraId="10B4183E" w14:textId="1CC4E4B5" w:rsidR="003C2957" w:rsidRDefault="008C60C4" w:rsidP="00D11267">
      <w:pPr>
        <w:numPr>
          <w:ilvl w:val="0"/>
          <w:numId w:val="13"/>
        </w:numPr>
        <w:pBdr>
          <w:top w:val="nil"/>
          <w:left w:val="nil"/>
          <w:bottom w:val="nil"/>
          <w:right w:val="nil"/>
          <w:between w:val="nil"/>
        </w:pBdr>
        <w:spacing w:line="360" w:lineRule="auto"/>
        <w:contextualSpacing/>
        <w:rPr>
          <w:ins w:id="196" w:author="PsiDev" w:date="2019-02-01T15:36:00Z"/>
          <w:rFonts w:asciiTheme="majorHAnsi" w:hAnsiTheme="majorHAnsi" w:cstheme="majorHAnsi"/>
          <w:color w:val="000000"/>
        </w:rPr>
      </w:pPr>
      <w:r>
        <w:rPr>
          <w:rFonts w:asciiTheme="majorHAnsi" w:hAnsiTheme="majorHAnsi" w:cstheme="majorHAnsi"/>
          <w:color w:val="000000"/>
        </w:rPr>
        <w:t>If you would like to graph</w:t>
      </w:r>
      <w:r w:rsidR="003C2957">
        <w:rPr>
          <w:rFonts w:asciiTheme="majorHAnsi" w:hAnsiTheme="majorHAnsi" w:cstheme="majorHAnsi"/>
          <w:color w:val="000000"/>
        </w:rPr>
        <w:t xml:space="preserve"> data from a device that is not running, simply type in the name of the device in the text box and hit the Enter key. The drop-down menu will populate with </w:t>
      </w:r>
      <w:r>
        <w:rPr>
          <w:rFonts w:asciiTheme="majorHAnsi" w:hAnsiTheme="majorHAnsi" w:cstheme="majorHAnsi"/>
          <w:color w:val="000000"/>
        </w:rPr>
        <w:t>the data files corresponding to that device (listed from newest to oldest). Select the file you wish to graph and then click the “Graph</w:t>
      </w:r>
      <w:del w:id="197" w:author="PsiDev" w:date="2019-02-01T15:25:00Z">
        <w:r w:rsidDel="004B1F10">
          <w:rPr>
            <w:rFonts w:asciiTheme="majorHAnsi" w:hAnsiTheme="majorHAnsi" w:cstheme="majorHAnsi"/>
            <w:color w:val="000000"/>
          </w:rPr>
          <w:delText xml:space="preserve"> </w:delText>
        </w:r>
      </w:del>
      <w:ins w:id="198" w:author="PsiDev" w:date="2019-02-01T15:25:00Z">
        <w:r w:rsidR="004B1F10">
          <w:rPr>
            <w:rFonts w:asciiTheme="majorHAnsi" w:hAnsiTheme="majorHAnsi" w:cstheme="majorHAnsi"/>
            <w:color w:val="000000"/>
          </w:rPr>
          <w:t xml:space="preserve"> Data</w:t>
        </w:r>
      </w:ins>
      <w:del w:id="199" w:author="PsiDev" w:date="2019-02-01T15:25:00Z">
        <w:r w:rsidDel="004B1F10">
          <w:rPr>
            <w:rFonts w:asciiTheme="majorHAnsi" w:hAnsiTheme="majorHAnsi" w:cstheme="majorHAnsi"/>
            <w:color w:val="000000"/>
          </w:rPr>
          <w:delText>Button</w:delText>
        </w:r>
      </w:del>
      <w:r>
        <w:rPr>
          <w:rFonts w:asciiTheme="majorHAnsi" w:hAnsiTheme="majorHAnsi" w:cstheme="majorHAnsi"/>
          <w:color w:val="000000"/>
        </w:rPr>
        <w:t>”</w:t>
      </w:r>
      <w:ins w:id="200" w:author="PsiDev" w:date="2019-02-01T15:25:00Z">
        <w:r w:rsidR="004B1F10">
          <w:rPr>
            <w:rFonts w:asciiTheme="majorHAnsi" w:hAnsiTheme="majorHAnsi" w:cstheme="majorHAnsi"/>
            <w:color w:val="000000"/>
          </w:rPr>
          <w:t xml:space="preserve"> button</w:t>
        </w:r>
      </w:ins>
      <w:r>
        <w:rPr>
          <w:rFonts w:asciiTheme="majorHAnsi" w:hAnsiTheme="majorHAnsi" w:cstheme="majorHAnsi"/>
          <w:color w:val="000000"/>
        </w:rPr>
        <w:t>.</w:t>
      </w:r>
    </w:p>
    <w:p w14:paraId="4886BCBC" w14:textId="00C42EDB" w:rsidR="004B1F10" w:rsidRPr="00317FAA" w:rsidRDefault="004B1F10" w:rsidP="00D11267">
      <w:pPr>
        <w:numPr>
          <w:ilvl w:val="0"/>
          <w:numId w:val="13"/>
        </w:numPr>
        <w:pBdr>
          <w:top w:val="nil"/>
          <w:left w:val="nil"/>
          <w:bottom w:val="nil"/>
          <w:right w:val="nil"/>
          <w:between w:val="nil"/>
        </w:pBdr>
        <w:spacing w:line="360" w:lineRule="auto"/>
        <w:contextualSpacing/>
        <w:rPr>
          <w:rFonts w:asciiTheme="majorHAnsi" w:hAnsiTheme="majorHAnsi" w:cstheme="majorHAnsi"/>
          <w:color w:val="000000"/>
        </w:rPr>
      </w:pPr>
      <w:ins w:id="201" w:author="PsiDev" w:date="2019-02-01T15:38:00Z">
        <w:r>
          <w:rPr>
            <w:rFonts w:asciiTheme="majorHAnsi" w:hAnsiTheme="majorHAnsi" w:cstheme="majorHAnsi"/>
            <w:color w:val="000000"/>
          </w:rPr>
          <w:t xml:space="preserve">Click the </w:t>
        </w:r>
      </w:ins>
      <w:ins w:id="202" w:author="PsiDev" w:date="2019-02-01T15:39:00Z">
        <w:r>
          <w:rPr>
            <w:rFonts w:asciiTheme="majorHAnsi" w:hAnsiTheme="majorHAnsi" w:cstheme="majorHAnsi"/>
            <w:color w:val="000000"/>
          </w:rPr>
          <w:t>“</w:t>
        </w:r>
      </w:ins>
      <w:ins w:id="203" w:author="PsiDev" w:date="2019-02-01T15:38:00Z">
        <w:r>
          <w:rPr>
            <w:rFonts w:asciiTheme="majorHAnsi" w:hAnsiTheme="majorHAnsi" w:cstheme="majorHAnsi"/>
            <w:color w:val="000000"/>
          </w:rPr>
          <w:t>Error Notification</w:t>
        </w:r>
      </w:ins>
      <w:ins w:id="204" w:author="PsiDev" w:date="2019-02-01T15:39:00Z">
        <w:r>
          <w:rPr>
            <w:rFonts w:asciiTheme="majorHAnsi" w:hAnsiTheme="majorHAnsi" w:cstheme="majorHAnsi"/>
            <w:color w:val="000000"/>
          </w:rPr>
          <w:t>”</w:t>
        </w:r>
      </w:ins>
      <w:ins w:id="205" w:author="PsiDev" w:date="2019-02-01T15:38:00Z">
        <w:r>
          <w:rPr>
            <w:rFonts w:asciiTheme="majorHAnsi" w:hAnsiTheme="majorHAnsi" w:cstheme="majorHAnsi"/>
            <w:color w:val="000000"/>
          </w:rPr>
          <w:t xml:space="preserve"> button in order to receive an email notifying you when a device has failed. Input the </w:t>
        </w:r>
      </w:ins>
      <w:ins w:id="206" w:author="PsiDev" w:date="2019-02-01T15:39:00Z">
        <w:r>
          <w:rPr>
            <w:rFonts w:asciiTheme="majorHAnsi" w:hAnsiTheme="majorHAnsi" w:cstheme="majorHAnsi"/>
            <w:color w:val="000000"/>
          </w:rPr>
          <w:t>necessary information when prompted. NOTE: The “Error Notification” button will turn black when it is activated</w:t>
        </w:r>
      </w:ins>
      <w:ins w:id="207" w:author="PsiDev" w:date="2019-02-01T15:40:00Z">
        <w:r>
          <w:rPr>
            <w:rFonts w:asciiTheme="majorHAnsi" w:hAnsiTheme="majorHAnsi" w:cstheme="majorHAnsi"/>
            <w:color w:val="000000"/>
          </w:rPr>
          <w:t>. You must deactivate</w:t>
        </w:r>
        <w:bookmarkStart w:id="208" w:name="_GoBack"/>
        <w:bookmarkEnd w:id="208"/>
        <w:r>
          <w:rPr>
            <w:rFonts w:asciiTheme="majorHAnsi" w:hAnsiTheme="majorHAnsi" w:cstheme="majorHAnsi"/>
            <w:color w:val="000000"/>
          </w:rPr>
          <w:t xml:space="preserve"> the “Error Notification” button in order to interact with the GUI again. The button will turn white/gray when it is deactivated.</w:t>
        </w:r>
      </w:ins>
    </w:p>
    <w:p w14:paraId="0FC95E5E" w14:textId="77777777" w:rsidR="009E176F" w:rsidRDefault="009E176F">
      <w:pPr>
        <w:rPr>
          <w:rFonts w:asciiTheme="majorHAnsi" w:hAnsiTheme="majorHAnsi" w:cstheme="majorHAnsi"/>
          <w:sz w:val="36"/>
          <w:szCs w:val="36"/>
        </w:rPr>
      </w:pPr>
      <w:r>
        <w:rPr>
          <w:rFonts w:asciiTheme="majorHAnsi" w:hAnsiTheme="majorHAnsi" w:cstheme="majorHAnsi"/>
          <w:sz w:val="36"/>
          <w:szCs w:val="36"/>
        </w:rPr>
        <w:br w:type="page"/>
      </w:r>
    </w:p>
    <w:p w14:paraId="39C3C25E" w14:textId="5F9C71DF" w:rsidR="00722E71" w:rsidRPr="00317FAA" w:rsidRDefault="00D37034" w:rsidP="00D11267">
      <w:pPr>
        <w:spacing w:line="360" w:lineRule="auto"/>
        <w:rPr>
          <w:rFonts w:asciiTheme="majorHAnsi" w:hAnsiTheme="majorHAnsi" w:cstheme="majorHAnsi"/>
          <w:sz w:val="36"/>
          <w:szCs w:val="36"/>
        </w:rPr>
      </w:pPr>
      <w:r w:rsidRPr="00317FAA">
        <w:rPr>
          <w:rFonts w:asciiTheme="majorHAnsi" w:hAnsiTheme="majorHAnsi" w:cstheme="majorHAnsi"/>
          <w:sz w:val="36"/>
          <w:szCs w:val="36"/>
        </w:rPr>
        <w:lastRenderedPageBreak/>
        <w:t>Appendix</w:t>
      </w:r>
    </w:p>
    <w:p w14:paraId="26045888"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Raspberry Pi pin-outs</w:t>
      </w:r>
    </w:p>
    <w:p w14:paraId="0FC51EB8" w14:textId="50BF39DE" w:rsidR="00722E71" w:rsidRPr="00317FAA" w:rsidRDefault="00F55B68" w:rsidP="00D11267">
      <w:pPr>
        <w:spacing w:line="360" w:lineRule="auto"/>
        <w:rPr>
          <w:rFonts w:asciiTheme="majorHAnsi" w:hAnsiTheme="majorHAnsi" w:cstheme="majorHAnsi"/>
          <w:i/>
          <w:sz w:val="32"/>
          <w:szCs w:val="32"/>
        </w:rPr>
      </w:pPr>
      <w:r>
        <w:rPr>
          <w:rFonts w:asciiTheme="majorHAnsi" w:hAnsiTheme="majorHAnsi" w:cstheme="majorHAnsi"/>
          <w:i/>
          <w:noProof/>
          <w:sz w:val="32"/>
          <w:szCs w:val="32"/>
        </w:rPr>
        <w:drawing>
          <wp:inline distT="0" distB="0" distL="0" distR="0" wp14:anchorId="7AC1F91C" wp14:editId="783373BD">
            <wp:extent cx="2717470" cy="65093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pinout.png"/>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2769597" cy="6634225"/>
                    </a:xfrm>
                    <a:prstGeom prst="rect">
                      <a:avLst/>
                    </a:prstGeom>
                  </pic:spPr>
                </pic:pic>
              </a:graphicData>
            </a:graphic>
          </wp:inline>
        </w:drawing>
      </w:r>
    </w:p>
    <w:p w14:paraId="18382CFF" w14:textId="77777777" w:rsidR="00722E71" w:rsidRPr="00317FAA" w:rsidRDefault="00D37034" w:rsidP="00D11267">
      <w:pPr>
        <w:spacing w:line="360" w:lineRule="auto"/>
        <w:rPr>
          <w:rFonts w:asciiTheme="majorHAnsi" w:hAnsiTheme="majorHAnsi" w:cstheme="majorHAnsi"/>
          <w:i/>
          <w:sz w:val="32"/>
          <w:szCs w:val="32"/>
        </w:rPr>
      </w:pPr>
      <w:r w:rsidRPr="00317FAA">
        <w:rPr>
          <w:rFonts w:asciiTheme="majorHAnsi" w:hAnsiTheme="majorHAnsi" w:cstheme="majorHAnsi"/>
          <w:i/>
          <w:sz w:val="32"/>
          <w:szCs w:val="32"/>
        </w:rPr>
        <w:t>Central Control Unit I/O</w:t>
      </w:r>
    </w:p>
    <w:p w14:paraId="3E22F64C" w14:textId="7777777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noProof/>
        </w:rPr>
        <w:drawing>
          <wp:inline distT="114300" distB="114300" distL="114300" distR="114300" wp14:anchorId="7EAAE3E3" wp14:editId="7CF564D0">
            <wp:extent cx="6400800" cy="990600"/>
            <wp:effectExtent l="0" t="0" r="0" b="0"/>
            <wp:docPr id="7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6400800" cy="990600"/>
                    </a:xfrm>
                    <a:prstGeom prst="rect">
                      <a:avLst/>
                    </a:prstGeom>
                    <a:ln/>
                  </pic:spPr>
                </pic:pic>
              </a:graphicData>
            </a:graphic>
          </wp:inline>
        </w:drawing>
      </w:r>
    </w:p>
    <w:p w14:paraId="5E4F9C45" w14:textId="77777777" w:rsidR="00722E71" w:rsidRPr="00317FAA" w:rsidRDefault="00D37034" w:rsidP="00D11267">
      <w:pPr>
        <w:spacing w:line="360" w:lineRule="auto"/>
        <w:rPr>
          <w:rFonts w:asciiTheme="majorHAnsi" w:hAnsiTheme="majorHAnsi" w:cstheme="majorHAnsi"/>
        </w:rPr>
      </w:pPr>
      <w:r w:rsidRPr="00317FAA">
        <w:rPr>
          <w:rFonts w:asciiTheme="majorHAnsi" w:hAnsiTheme="majorHAnsi" w:cstheme="majorHAnsi"/>
        </w:rPr>
        <w:br w:type="page"/>
      </w:r>
    </w:p>
    <w:p w14:paraId="179DBDFE" w14:textId="4E6C8259" w:rsidR="009E176F" w:rsidRPr="00317FAA" w:rsidRDefault="009E176F" w:rsidP="009E176F">
      <w:pPr>
        <w:spacing w:line="360" w:lineRule="auto"/>
        <w:rPr>
          <w:rFonts w:asciiTheme="majorHAnsi" w:hAnsiTheme="majorHAnsi" w:cstheme="majorHAnsi"/>
          <w:i/>
          <w:sz w:val="32"/>
          <w:szCs w:val="32"/>
        </w:rPr>
      </w:pPr>
      <w:r>
        <w:rPr>
          <w:rFonts w:asciiTheme="majorHAnsi" w:hAnsiTheme="majorHAnsi" w:cstheme="majorHAnsi"/>
          <w:i/>
          <w:sz w:val="32"/>
          <w:szCs w:val="32"/>
        </w:rPr>
        <w:lastRenderedPageBreak/>
        <w:t>Training Phase Parameters</w:t>
      </w:r>
    </w:p>
    <w:p w14:paraId="1EED0DF7" w14:textId="77777777" w:rsidR="00722E71" w:rsidRPr="009E176F" w:rsidRDefault="00D37034" w:rsidP="00D11267">
      <w:pPr>
        <w:spacing w:line="360" w:lineRule="auto"/>
        <w:rPr>
          <w:rFonts w:asciiTheme="majorHAnsi" w:hAnsiTheme="majorHAnsi" w:cstheme="majorHAnsi"/>
          <w:u w:val="single"/>
        </w:rPr>
      </w:pPr>
      <w:r w:rsidRPr="009E176F">
        <w:rPr>
          <w:rFonts w:asciiTheme="majorHAnsi" w:hAnsiTheme="majorHAnsi" w:cstheme="majorHAnsi"/>
          <w:sz w:val="32"/>
          <w:szCs w:val="32"/>
          <w:u w:val="single"/>
        </w:rPr>
        <w:t>Habituation</w:t>
      </w:r>
    </w:p>
    <w:p w14:paraId="073D8F15"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10 seconds</w:t>
      </w:r>
    </w:p>
    <w:p w14:paraId="5FA6BDA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probability = 100%</w:t>
      </w:r>
    </w:p>
    <w:p w14:paraId="1AC63271"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onset time = 0 seconds</w:t>
      </w:r>
    </w:p>
    <w:p w14:paraId="4089E82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duration = 5 seconds</w:t>
      </w:r>
    </w:p>
    <w:p w14:paraId="059CD8F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30-300 seconds</w:t>
      </w:r>
    </w:p>
    <w:p w14:paraId="6D3D6F8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68EC4D0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4C55092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0-10 seconds</w:t>
      </w:r>
    </w:p>
    <w:p w14:paraId="754CC254" w14:textId="77777777" w:rsidR="00722E71" w:rsidRPr="00317FAA" w:rsidRDefault="00722E71" w:rsidP="00D11267">
      <w:pPr>
        <w:spacing w:line="360" w:lineRule="auto"/>
        <w:rPr>
          <w:rFonts w:asciiTheme="majorHAnsi" w:hAnsiTheme="majorHAnsi" w:cstheme="majorHAnsi"/>
          <w:color w:val="222222"/>
        </w:rPr>
      </w:pPr>
    </w:p>
    <w:p w14:paraId="1CC81451" w14:textId="77777777" w:rsidR="00722E71" w:rsidRPr="009E176F" w:rsidRDefault="00D37034"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Shaping</w:t>
      </w:r>
    </w:p>
    <w:p w14:paraId="42C02E6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61C03FF7"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2762C2D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duration = 1 second</w:t>
      </w:r>
    </w:p>
    <w:p w14:paraId="12D8AED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probability = 20%</w:t>
      </w:r>
    </w:p>
    <w:p w14:paraId="1DB7F23B" w14:textId="6FCD3CA0"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 xml:space="preserve">Conditioning water onset time = </w:t>
      </w:r>
      <w:r w:rsidR="00F55B68">
        <w:rPr>
          <w:rFonts w:asciiTheme="majorHAnsi" w:hAnsiTheme="majorHAnsi" w:cstheme="majorHAnsi"/>
          <w:color w:val="222222"/>
        </w:rPr>
        <w:t>1.5</w:t>
      </w:r>
      <w:r w:rsidRPr="00317FAA">
        <w:rPr>
          <w:rFonts w:asciiTheme="majorHAnsi" w:hAnsiTheme="majorHAnsi" w:cstheme="majorHAnsi"/>
          <w:color w:val="222222"/>
        </w:rPr>
        <w:t xml:space="preserve"> seconds</w:t>
      </w:r>
    </w:p>
    <w:p w14:paraId="34D47489"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Conditioning water duration = .5 seconds</w:t>
      </w:r>
    </w:p>
    <w:p w14:paraId="558780F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4A6B4B5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1136FB2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054D4B14"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0145FE2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75350239"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0DA34AE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4C7D7195" w14:textId="77777777" w:rsidR="00722E71" w:rsidRPr="00317FAA" w:rsidRDefault="00722E71" w:rsidP="00D11267">
      <w:pPr>
        <w:spacing w:line="360" w:lineRule="auto"/>
        <w:rPr>
          <w:rFonts w:asciiTheme="majorHAnsi" w:hAnsiTheme="majorHAnsi" w:cstheme="majorHAnsi"/>
          <w:color w:val="222222"/>
        </w:rPr>
      </w:pPr>
    </w:p>
    <w:p w14:paraId="037B5007" w14:textId="7C643954" w:rsidR="00722E71" w:rsidRPr="009E176F" w:rsidRDefault="009E176F"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 xml:space="preserve">Tone </w:t>
      </w:r>
      <w:r w:rsidR="00D37034" w:rsidRPr="009E176F">
        <w:rPr>
          <w:rFonts w:asciiTheme="majorHAnsi" w:hAnsiTheme="majorHAnsi" w:cstheme="majorHAnsi"/>
          <w:color w:val="222222"/>
          <w:sz w:val="32"/>
          <w:szCs w:val="32"/>
          <w:u w:val="single"/>
        </w:rPr>
        <w:t>Detection</w:t>
      </w:r>
    </w:p>
    <w:p w14:paraId="2CB9C96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6E712CD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06D32B6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lastRenderedPageBreak/>
        <w:t>Tone duration = 1 second</w:t>
      </w:r>
    </w:p>
    <w:p w14:paraId="6E35A1E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1A91FD2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6DAA9FC1"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45BFAB5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651D2F1A"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2BA4D402"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6D662937"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034810AE"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Time out duration = 20 seconds</w:t>
      </w:r>
    </w:p>
    <w:p w14:paraId="7EB493B0" w14:textId="77777777" w:rsidR="00722E71" w:rsidRPr="00317FAA" w:rsidRDefault="00722E71" w:rsidP="00D11267">
      <w:pPr>
        <w:spacing w:line="360" w:lineRule="auto"/>
        <w:rPr>
          <w:rFonts w:asciiTheme="majorHAnsi" w:hAnsiTheme="majorHAnsi" w:cstheme="majorHAnsi"/>
          <w:color w:val="222222"/>
        </w:rPr>
      </w:pPr>
    </w:p>
    <w:p w14:paraId="7092B4C8" w14:textId="50F4D817" w:rsidR="00722E71" w:rsidRPr="009E176F" w:rsidRDefault="009E176F" w:rsidP="00D11267">
      <w:pPr>
        <w:spacing w:line="360" w:lineRule="auto"/>
        <w:rPr>
          <w:rFonts w:asciiTheme="majorHAnsi" w:hAnsiTheme="majorHAnsi" w:cstheme="majorHAnsi"/>
          <w:color w:val="222222"/>
          <w:u w:val="single"/>
        </w:rPr>
      </w:pPr>
      <w:r w:rsidRPr="009E176F">
        <w:rPr>
          <w:rFonts w:asciiTheme="majorHAnsi" w:hAnsiTheme="majorHAnsi" w:cstheme="majorHAnsi"/>
          <w:color w:val="222222"/>
          <w:sz w:val="32"/>
          <w:szCs w:val="32"/>
          <w:u w:val="single"/>
        </w:rPr>
        <w:t xml:space="preserve">Tone </w:t>
      </w:r>
      <w:r w:rsidR="00D37034" w:rsidRPr="009E176F">
        <w:rPr>
          <w:rFonts w:asciiTheme="majorHAnsi" w:hAnsiTheme="majorHAnsi" w:cstheme="majorHAnsi"/>
          <w:color w:val="222222"/>
          <w:sz w:val="32"/>
          <w:szCs w:val="32"/>
          <w:u w:val="single"/>
        </w:rPr>
        <w:t>Discrimination</w:t>
      </w:r>
    </w:p>
    <w:p w14:paraId="472E5883"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Trial length = 4 seconds</w:t>
      </w:r>
    </w:p>
    <w:p w14:paraId="58067D2B"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onset time = 1 second</w:t>
      </w:r>
    </w:p>
    <w:p w14:paraId="0BFCC3D3"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Tone duration = 1 second</w:t>
      </w:r>
    </w:p>
    <w:p w14:paraId="7AF12A06"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Inter-trial interval range = 5-9 seconds</w:t>
      </w:r>
    </w:p>
    <w:p w14:paraId="10E6271D"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Training block duration (should always be 1 hour) = 1 hour</w:t>
      </w:r>
    </w:p>
    <w:p w14:paraId="68772B9F"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Inter-block interval (should always be 1 hour) = 1 hour</w:t>
      </w:r>
    </w:p>
    <w:p w14:paraId="3ED1536B"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No behavioral response time before each trial = 5 seconds</w:t>
      </w:r>
    </w:p>
    <w:p w14:paraId="7F7A15D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Early window = 0-1 seconds</w:t>
      </w:r>
    </w:p>
    <w:p w14:paraId="09A507D8"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Response window = 1-3 seconds</w:t>
      </w:r>
    </w:p>
    <w:p w14:paraId="1B2A8D10" w14:textId="77777777" w:rsidR="00722E71" w:rsidRPr="00317FAA"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Hit water duration = 2 seconds</w:t>
      </w:r>
    </w:p>
    <w:p w14:paraId="4A725D01" w14:textId="0DD57679" w:rsidR="00722E71" w:rsidRDefault="00D37034" w:rsidP="00D11267">
      <w:pPr>
        <w:spacing w:line="360" w:lineRule="auto"/>
        <w:rPr>
          <w:rFonts w:asciiTheme="majorHAnsi" w:hAnsiTheme="majorHAnsi" w:cstheme="majorHAnsi"/>
          <w:color w:val="222222"/>
        </w:rPr>
      </w:pPr>
      <w:r w:rsidRPr="00317FAA">
        <w:rPr>
          <w:rFonts w:asciiTheme="majorHAnsi" w:hAnsiTheme="majorHAnsi" w:cstheme="majorHAnsi"/>
          <w:color w:val="222222"/>
        </w:rPr>
        <w:t>Time out duration = 20 seconds</w:t>
      </w:r>
    </w:p>
    <w:p w14:paraId="512EC437" w14:textId="6388A230" w:rsidR="00982344" w:rsidRDefault="00982344" w:rsidP="00D11267">
      <w:pPr>
        <w:spacing w:line="360" w:lineRule="auto"/>
        <w:rPr>
          <w:rFonts w:asciiTheme="majorHAnsi" w:hAnsiTheme="majorHAnsi" w:cstheme="majorHAnsi"/>
          <w:color w:val="222222"/>
        </w:rPr>
      </w:pPr>
    </w:p>
    <w:p w14:paraId="0BC2E7FA" w14:textId="4F4A21CF" w:rsidR="00982344" w:rsidRDefault="00982344" w:rsidP="00D11267">
      <w:pPr>
        <w:spacing w:line="360" w:lineRule="auto"/>
        <w:rPr>
          <w:rFonts w:asciiTheme="majorHAnsi" w:hAnsiTheme="majorHAnsi" w:cstheme="majorHAnsi"/>
          <w:color w:val="222222"/>
        </w:rPr>
      </w:pPr>
    </w:p>
    <w:p w14:paraId="69FFE0AE" w14:textId="185B754A" w:rsidR="00982344" w:rsidRDefault="00982344" w:rsidP="00D11267">
      <w:pPr>
        <w:spacing w:line="360" w:lineRule="auto"/>
        <w:rPr>
          <w:rFonts w:asciiTheme="majorHAnsi" w:hAnsiTheme="majorHAnsi" w:cstheme="majorHAnsi"/>
          <w:color w:val="222222"/>
        </w:rPr>
      </w:pPr>
    </w:p>
    <w:p w14:paraId="07AF57F3" w14:textId="6CCDC45D" w:rsidR="00982344" w:rsidRDefault="00982344" w:rsidP="00D11267">
      <w:pPr>
        <w:spacing w:line="360" w:lineRule="auto"/>
        <w:rPr>
          <w:rFonts w:asciiTheme="majorHAnsi" w:hAnsiTheme="majorHAnsi" w:cstheme="majorHAnsi"/>
          <w:color w:val="222222"/>
        </w:rPr>
      </w:pPr>
    </w:p>
    <w:p w14:paraId="2CF321BE" w14:textId="0662368A" w:rsidR="00982344" w:rsidRDefault="00982344" w:rsidP="00D11267">
      <w:pPr>
        <w:spacing w:line="360" w:lineRule="auto"/>
        <w:rPr>
          <w:rFonts w:asciiTheme="majorHAnsi" w:hAnsiTheme="majorHAnsi" w:cstheme="majorHAnsi"/>
          <w:color w:val="222222"/>
        </w:rPr>
      </w:pPr>
    </w:p>
    <w:p w14:paraId="00D30EAC" w14:textId="3BE69B5A" w:rsidR="00982344" w:rsidRDefault="00982344" w:rsidP="00D11267">
      <w:pPr>
        <w:spacing w:line="360" w:lineRule="auto"/>
        <w:rPr>
          <w:rFonts w:asciiTheme="majorHAnsi" w:hAnsiTheme="majorHAnsi" w:cstheme="majorHAnsi"/>
          <w:color w:val="222222"/>
        </w:rPr>
      </w:pPr>
    </w:p>
    <w:p w14:paraId="18E28E63" w14:textId="467D1DDE" w:rsidR="00982344" w:rsidRDefault="00982344" w:rsidP="00D11267">
      <w:pPr>
        <w:spacing w:line="360" w:lineRule="auto"/>
        <w:rPr>
          <w:rFonts w:asciiTheme="majorHAnsi" w:hAnsiTheme="majorHAnsi" w:cstheme="majorHAnsi"/>
          <w:color w:val="222222"/>
        </w:rPr>
      </w:pPr>
    </w:p>
    <w:p w14:paraId="48EFA670" w14:textId="2CD0F9E5" w:rsidR="00982344" w:rsidRDefault="00982344" w:rsidP="00D11267">
      <w:pPr>
        <w:spacing w:line="360" w:lineRule="auto"/>
        <w:rPr>
          <w:rFonts w:asciiTheme="majorHAnsi" w:hAnsiTheme="majorHAnsi" w:cstheme="majorHAnsi"/>
          <w:color w:val="222222"/>
        </w:rPr>
      </w:pPr>
    </w:p>
    <w:p w14:paraId="66B41C6E" w14:textId="5490E43A" w:rsidR="00982344" w:rsidRDefault="00982344" w:rsidP="00D11267">
      <w:pPr>
        <w:spacing w:line="360" w:lineRule="auto"/>
        <w:rPr>
          <w:rFonts w:asciiTheme="majorHAnsi" w:hAnsiTheme="majorHAnsi" w:cstheme="majorHAnsi"/>
          <w:color w:val="222222"/>
        </w:rPr>
      </w:pPr>
      <w:r>
        <w:rPr>
          <w:rFonts w:asciiTheme="majorHAnsi" w:hAnsiTheme="majorHAnsi" w:cstheme="majorHAnsi"/>
          <w:color w:val="222222"/>
        </w:rPr>
        <w:lastRenderedPageBreak/>
        <w:t>Wish List:</w:t>
      </w:r>
    </w:p>
    <w:p w14:paraId="55907AB5" w14:textId="494358F9" w:rsidR="00982344" w:rsidRDefault="00982344" w:rsidP="00D11267">
      <w:pPr>
        <w:spacing w:line="360" w:lineRule="auto"/>
        <w:rPr>
          <w:rFonts w:asciiTheme="majorHAnsi" w:hAnsiTheme="majorHAnsi" w:cstheme="majorHAnsi"/>
          <w:color w:val="222222"/>
        </w:rPr>
      </w:pPr>
      <w:r>
        <w:rPr>
          <w:rFonts w:asciiTheme="majorHAnsi" w:hAnsiTheme="majorHAnsi" w:cstheme="majorHAnsi"/>
          <w:color w:val="222222"/>
        </w:rPr>
        <w:t>Scissors</w:t>
      </w:r>
    </w:p>
    <w:p w14:paraId="454C4BD5" w14:textId="5CACC2FB" w:rsidR="00982344" w:rsidRDefault="00982344" w:rsidP="00D11267">
      <w:pPr>
        <w:spacing w:line="360" w:lineRule="auto"/>
        <w:rPr>
          <w:rFonts w:asciiTheme="majorHAnsi" w:hAnsiTheme="majorHAnsi" w:cstheme="majorHAnsi"/>
          <w:color w:val="222222"/>
        </w:rPr>
      </w:pPr>
      <w:r>
        <w:rPr>
          <w:rFonts w:asciiTheme="majorHAnsi" w:hAnsiTheme="majorHAnsi" w:cstheme="majorHAnsi"/>
          <w:color w:val="222222"/>
        </w:rPr>
        <w:t>Xacto Knife</w:t>
      </w:r>
    </w:p>
    <w:p w14:paraId="6AC0EBED" w14:textId="22ADE0DC" w:rsidR="00982344" w:rsidRDefault="00A25C65" w:rsidP="00D11267">
      <w:pPr>
        <w:spacing w:line="360" w:lineRule="auto"/>
        <w:rPr>
          <w:rFonts w:asciiTheme="majorHAnsi" w:hAnsiTheme="majorHAnsi" w:cstheme="majorHAnsi"/>
          <w:color w:val="222222"/>
        </w:rPr>
      </w:pPr>
      <w:r>
        <w:rPr>
          <w:rFonts w:asciiTheme="majorHAnsi" w:hAnsiTheme="majorHAnsi" w:cstheme="majorHAnsi"/>
          <w:color w:val="222222"/>
        </w:rPr>
        <w:t>Full face splash guard</w:t>
      </w:r>
    </w:p>
    <w:p w14:paraId="039825C7" w14:textId="60FD52CF" w:rsidR="00A25C65" w:rsidRDefault="00A25C65" w:rsidP="00D11267">
      <w:pPr>
        <w:spacing w:line="360" w:lineRule="auto"/>
        <w:rPr>
          <w:rFonts w:asciiTheme="majorHAnsi" w:hAnsiTheme="majorHAnsi" w:cstheme="majorHAnsi"/>
          <w:color w:val="222222"/>
        </w:rPr>
      </w:pPr>
      <w:r>
        <w:rPr>
          <w:rFonts w:asciiTheme="majorHAnsi" w:hAnsiTheme="majorHAnsi" w:cstheme="majorHAnsi"/>
          <w:color w:val="222222"/>
        </w:rPr>
        <w:t>Heat shrink stuff (for solenoid wire connections</w:t>
      </w:r>
    </w:p>
    <w:p w14:paraId="601500EB" w14:textId="0581461F" w:rsidR="008C60C4" w:rsidRDefault="008C60C4" w:rsidP="00D11267">
      <w:pPr>
        <w:spacing w:line="360" w:lineRule="auto"/>
        <w:rPr>
          <w:rFonts w:asciiTheme="majorHAnsi" w:hAnsiTheme="majorHAnsi" w:cstheme="majorHAnsi"/>
          <w:color w:val="222222"/>
        </w:rPr>
      </w:pPr>
      <w:r>
        <w:rPr>
          <w:rFonts w:asciiTheme="majorHAnsi" w:hAnsiTheme="majorHAnsi" w:cstheme="majorHAnsi"/>
          <w:color w:val="222222"/>
        </w:rPr>
        <w:t>Different wire terminals for solenoid/wire connection</w:t>
      </w:r>
    </w:p>
    <w:p w14:paraId="4B6BC683" w14:textId="0E7FEE02" w:rsidR="008C60C4" w:rsidRDefault="008C60C4" w:rsidP="00D11267">
      <w:pPr>
        <w:spacing w:line="360" w:lineRule="auto"/>
        <w:rPr>
          <w:rFonts w:asciiTheme="majorHAnsi" w:hAnsiTheme="majorHAnsi" w:cstheme="majorHAnsi"/>
          <w:color w:val="222222"/>
        </w:rPr>
      </w:pPr>
      <w:r>
        <w:rPr>
          <w:rFonts w:asciiTheme="majorHAnsi" w:hAnsiTheme="majorHAnsi" w:cstheme="majorHAnsi"/>
          <w:color w:val="222222"/>
        </w:rPr>
        <w:t>Wire crimper</w:t>
      </w:r>
    </w:p>
    <w:p w14:paraId="5CDA8230" w14:textId="5AD13E46" w:rsidR="00631F86" w:rsidRDefault="00631F86" w:rsidP="00D11267">
      <w:pPr>
        <w:spacing w:line="360" w:lineRule="auto"/>
        <w:rPr>
          <w:rFonts w:asciiTheme="majorHAnsi" w:hAnsiTheme="majorHAnsi" w:cstheme="majorHAnsi"/>
          <w:color w:val="222222"/>
        </w:rPr>
      </w:pPr>
      <w:r>
        <w:rPr>
          <w:rFonts w:asciiTheme="majorHAnsi" w:hAnsiTheme="majorHAnsi" w:cstheme="majorHAnsi"/>
          <w:color w:val="222222"/>
        </w:rPr>
        <w:t>Stand or mount to hold circuit boards while soldering (we only have one, Ilan and I switched off using it)</w:t>
      </w:r>
    </w:p>
    <w:p w14:paraId="284EEE0E" w14:textId="77777777" w:rsidR="00631F86" w:rsidRDefault="00631F86" w:rsidP="00D11267">
      <w:pPr>
        <w:spacing w:line="360" w:lineRule="auto"/>
        <w:rPr>
          <w:rFonts w:asciiTheme="majorHAnsi" w:hAnsiTheme="majorHAnsi" w:cstheme="majorHAnsi"/>
          <w:color w:val="222222"/>
        </w:rPr>
      </w:pPr>
    </w:p>
    <w:p w14:paraId="5E6EC95C" w14:textId="0D7971BE" w:rsidR="008C60C4" w:rsidRPr="00317FAA" w:rsidRDefault="008C60C4" w:rsidP="00D11267">
      <w:pPr>
        <w:spacing w:line="360" w:lineRule="auto"/>
        <w:rPr>
          <w:rFonts w:asciiTheme="majorHAnsi" w:hAnsiTheme="majorHAnsi" w:cstheme="majorHAnsi"/>
          <w:color w:val="222222"/>
        </w:rPr>
      </w:pPr>
    </w:p>
    <w:sectPr w:rsidR="008C60C4" w:rsidRPr="00317FAA" w:rsidSect="00D11267">
      <w:headerReference w:type="default" r:id="rId99"/>
      <w:pgSz w:w="12240" w:h="15840"/>
      <w:pgMar w:top="1080" w:right="1080" w:bottom="1080" w:left="108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B11CA" w14:textId="77777777" w:rsidR="005C3423" w:rsidRDefault="005C3423" w:rsidP="00D11267">
      <w:r>
        <w:separator/>
      </w:r>
    </w:p>
  </w:endnote>
  <w:endnote w:type="continuationSeparator" w:id="0">
    <w:p w14:paraId="57CDF93E" w14:textId="77777777" w:rsidR="005C3423" w:rsidRDefault="005C3423" w:rsidP="00D112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30607" w14:textId="77777777" w:rsidR="005C3423" w:rsidRDefault="005C3423" w:rsidP="00D11267">
      <w:r>
        <w:separator/>
      </w:r>
    </w:p>
  </w:footnote>
  <w:footnote w:type="continuationSeparator" w:id="0">
    <w:p w14:paraId="1FB24E42" w14:textId="77777777" w:rsidR="005C3423" w:rsidRDefault="005C3423" w:rsidP="00D1126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576423"/>
      <w:docPartObj>
        <w:docPartGallery w:val="Page Numbers (Top of Page)"/>
        <w:docPartUnique/>
      </w:docPartObj>
    </w:sdtPr>
    <w:sdtEndPr>
      <w:rPr>
        <w:noProof/>
      </w:rPr>
    </w:sdtEndPr>
    <w:sdtContent>
      <w:p w14:paraId="04FFA384" w14:textId="26378DA4" w:rsidR="008632FB" w:rsidRDefault="008632FB">
        <w:pPr>
          <w:pStyle w:val="Header"/>
          <w:jc w:val="right"/>
        </w:pPr>
        <w:r>
          <w:fldChar w:fldCharType="begin"/>
        </w:r>
        <w:r>
          <w:instrText xml:space="preserve"> PAGE   \* MERGEFORMAT </w:instrText>
        </w:r>
        <w:r>
          <w:fldChar w:fldCharType="separate"/>
        </w:r>
        <w:r w:rsidR="00D278C0">
          <w:rPr>
            <w:noProof/>
          </w:rPr>
          <w:t>28</w:t>
        </w:r>
        <w:r>
          <w:rPr>
            <w:noProof/>
          </w:rPr>
          <w:fldChar w:fldCharType="end"/>
        </w:r>
      </w:p>
    </w:sdtContent>
  </w:sdt>
  <w:p w14:paraId="32451A07" w14:textId="77777777" w:rsidR="008632FB" w:rsidRDefault="008632F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27D"/>
    <w:multiLevelType w:val="multilevel"/>
    <w:tmpl w:val="5170B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11866"/>
    <w:multiLevelType w:val="multilevel"/>
    <w:tmpl w:val="840678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7917D6"/>
    <w:multiLevelType w:val="multilevel"/>
    <w:tmpl w:val="60EA8B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1474BC"/>
    <w:multiLevelType w:val="multilevel"/>
    <w:tmpl w:val="2E665F3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4B4347C"/>
    <w:multiLevelType w:val="multilevel"/>
    <w:tmpl w:val="70BEA14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8808A3"/>
    <w:multiLevelType w:val="multilevel"/>
    <w:tmpl w:val="2DB02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8714B4"/>
    <w:multiLevelType w:val="multilevel"/>
    <w:tmpl w:val="ECD89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453BAC"/>
    <w:multiLevelType w:val="multilevel"/>
    <w:tmpl w:val="03842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9AA5F26"/>
    <w:multiLevelType w:val="multilevel"/>
    <w:tmpl w:val="E3060EE2"/>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810A32"/>
    <w:multiLevelType w:val="multilevel"/>
    <w:tmpl w:val="9B6AD3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590768D"/>
    <w:multiLevelType w:val="multilevel"/>
    <w:tmpl w:val="BF9078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81736C"/>
    <w:multiLevelType w:val="multilevel"/>
    <w:tmpl w:val="A19457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C006A40"/>
    <w:multiLevelType w:val="multilevel"/>
    <w:tmpl w:val="E1807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001850"/>
    <w:multiLevelType w:val="multilevel"/>
    <w:tmpl w:val="E2381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94243C"/>
    <w:multiLevelType w:val="multilevel"/>
    <w:tmpl w:val="73E6C4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EE05E0"/>
    <w:multiLevelType w:val="multilevel"/>
    <w:tmpl w:val="2CAC4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501CD9"/>
    <w:multiLevelType w:val="multilevel"/>
    <w:tmpl w:val="BD1A2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A52252E"/>
    <w:multiLevelType w:val="multilevel"/>
    <w:tmpl w:val="0DEA0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6CB1A2D"/>
    <w:multiLevelType w:val="multilevel"/>
    <w:tmpl w:val="BD1A2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9"/>
  </w:num>
  <w:num w:numId="3">
    <w:abstractNumId w:val="14"/>
  </w:num>
  <w:num w:numId="4">
    <w:abstractNumId w:val="3"/>
  </w:num>
  <w:num w:numId="5">
    <w:abstractNumId w:val="6"/>
  </w:num>
  <w:num w:numId="6">
    <w:abstractNumId w:val="0"/>
  </w:num>
  <w:num w:numId="7">
    <w:abstractNumId w:val="13"/>
  </w:num>
  <w:num w:numId="8">
    <w:abstractNumId w:val="11"/>
  </w:num>
  <w:num w:numId="9">
    <w:abstractNumId w:val="2"/>
  </w:num>
  <w:num w:numId="10">
    <w:abstractNumId w:val="5"/>
  </w:num>
  <w:num w:numId="11">
    <w:abstractNumId w:val="10"/>
  </w:num>
  <w:num w:numId="12">
    <w:abstractNumId w:val="12"/>
  </w:num>
  <w:num w:numId="13">
    <w:abstractNumId w:val="17"/>
  </w:num>
  <w:num w:numId="14">
    <w:abstractNumId w:val="1"/>
  </w:num>
  <w:num w:numId="15">
    <w:abstractNumId w:val="15"/>
  </w:num>
  <w:num w:numId="16">
    <w:abstractNumId w:val="8"/>
  </w:num>
  <w:num w:numId="17">
    <w:abstractNumId w:val="4"/>
  </w:num>
  <w:num w:numId="18">
    <w:abstractNumId w:val="7"/>
  </w:num>
  <w:num w:numId="19">
    <w:abstractNumId w:val="1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siDev">
    <w15:presenceInfo w15:providerId="None" w15:userId="PsiDe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E71"/>
    <w:rsid w:val="0003631F"/>
    <w:rsid w:val="000D23F2"/>
    <w:rsid w:val="00157B2C"/>
    <w:rsid w:val="001875A5"/>
    <w:rsid w:val="001D73C9"/>
    <w:rsid w:val="00202DE6"/>
    <w:rsid w:val="00222F9F"/>
    <w:rsid w:val="00317FAA"/>
    <w:rsid w:val="0033017A"/>
    <w:rsid w:val="00374460"/>
    <w:rsid w:val="003A26E8"/>
    <w:rsid w:val="003C2957"/>
    <w:rsid w:val="0044785B"/>
    <w:rsid w:val="004B1F10"/>
    <w:rsid w:val="004E6AED"/>
    <w:rsid w:val="004F4119"/>
    <w:rsid w:val="005C0FA9"/>
    <w:rsid w:val="005C3423"/>
    <w:rsid w:val="005F02EB"/>
    <w:rsid w:val="00631F86"/>
    <w:rsid w:val="00695594"/>
    <w:rsid w:val="00715C7E"/>
    <w:rsid w:val="00722E71"/>
    <w:rsid w:val="007364A1"/>
    <w:rsid w:val="007D381E"/>
    <w:rsid w:val="007E7D7C"/>
    <w:rsid w:val="008632FB"/>
    <w:rsid w:val="008A0FE3"/>
    <w:rsid w:val="008C60C4"/>
    <w:rsid w:val="008E5976"/>
    <w:rsid w:val="00907041"/>
    <w:rsid w:val="00907A4E"/>
    <w:rsid w:val="0098047B"/>
    <w:rsid w:val="00982344"/>
    <w:rsid w:val="009B12BE"/>
    <w:rsid w:val="009B3764"/>
    <w:rsid w:val="009B4210"/>
    <w:rsid w:val="009E176F"/>
    <w:rsid w:val="00A25C65"/>
    <w:rsid w:val="00A556C4"/>
    <w:rsid w:val="00AB1092"/>
    <w:rsid w:val="00B01487"/>
    <w:rsid w:val="00B937F3"/>
    <w:rsid w:val="00BB0C74"/>
    <w:rsid w:val="00C817EC"/>
    <w:rsid w:val="00C9194A"/>
    <w:rsid w:val="00D11267"/>
    <w:rsid w:val="00D278C0"/>
    <w:rsid w:val="00D37034"/>
    <w:rsid w:val="00DA4DAA"/>
    <w:rsid w:val="00DD39C0"/>
    <w:rsid w:val="00E10971"/>
    <w:rsid w:val="00E440C9"/>
    <w:rsid w:val="00E75D16"/>
    <w:rsid w:val="00EC2BA1"/>
    <w:rsid w:val="00EF4BEF"/>
    <w:rsid w:val="00F41640"/>
    <w:rsid w:val="00F55B68"/>
    <w:rsid w:val="00F73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D2EB2"/>
  <w15:docId w15:val="{7E24D545-64BD-429E-A50C-E6CAD76C2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370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034"/>
    <w:rPr>
      <w:rFonts w:ascii="Segoe UI" w:hAnsi="Segoe UI" w:cs="Segoe UI"/>
      <w:sz w:val="18"/>
      <w:szCs w:val="18"/>
    </w:rPr>
  </w:style>
  <w:style w:type="paragraph" w:styleId="NormalWeb">
    <w:name w:val="Normal (Web)"/>
    <w:basedOn w:val="Normal"/>
    <w:uiPriority w:val="99"/>
    <w:semiHidden/>
    <w:unhideWhenUsed/>
    <w:rsid w:val="00D11267"/>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D11267"/>
    <w:pPr>
      <w:tabs>
        <w:tab w:val="center" w:pos="4680"/>
        <w:tab w:val="right" w:pos="9360"/>
      </w:tabs>
    </w:pPr>
  </w:style>
  <w:style w:type="character" w:customStyle="1" w:styleId="HeaderChar">
    <w:name w:val="Header Char"/>
    <w:basedOn w:val="DefaultParagraphFont"/>
    <w:link w:val="Header"/>
    <w:uiPriority w:val="99"/>
    <w:rsid w:val="00D11267"/>
  </w:style>
  <w:style w:type="paragraph" w:styleId="Footer">
    <w:name w:val="footer"/>
    <w:basedOn w:val="Normal"/>
    <w:link w:val="FooterChar"/>
    <w:uiPriority w:val="99"/>
    <w:unhideWhenUsed/>
    <w:rsid w:val="00D11267"/>
    <w:pPr>
      <w:tabs>
        <w:tab w:val="center" w:pos="4680"/>
        <w:tab w:val="right" w:pos="9360"/>
      </w:tabs>
    </w:pPr>
  </w:style>
  <w:style w:type="character" w:customStyle="1" w:styleId="FooterChar">
    <w:name w:val="Footer Char"/>
    <w:basedOn w:val="DefaultParagraphFont"/>
    <w:link w:val="Footer"/>
    <w:uiPriority w:val="99"/>
    <w:rsid w:val="00D11267"/>
  </w:style>
  <w:style w:type="character" w:styleId="Hyperlink">
    <w:name w:val="Hyperlink"/>
    <w:basedOn w:val="DefaultParagraphFont"/>
    <w:uiPriority w:val="99"/>
    <w:unhideWhenUsed/>
    <w:rsid w:val="00157B2C"/>
    <w:rPr>
      <w:color w:val="0000FF" w:themeColor="hyperlink"/>
      <w:u w:val="single"/>
    </w:rPr>
  </w:style>
  <w:style w:type="character" w:customStyle="1" w:styleId="UnresolvedMention">
    <w:name w:val="Unresolved Mention"/>
    <w:basedOn w:val="DefaultParagraphFont"/>
    <w:uiPriority w:val="99"/>
    <w:semiHidden/>
    <w:unhideWhenUsed/>
    <w:rsid w:val="00157B2C"/>
    <w:rPr>
      <w:color w:val="605E5C"/>
      <w:shd w:val="clear" w:color="auto" w:fill="E1DFDD"/>
    </w:rPr>
  </w:style>
  <w:style w:type="paragraph" w:styleId="ListParagraph">
    <w:name w:val="List Paragraph"/>
    <w:basedOn w:val="Normal"/>
    <w:uiPriority w:val="34"/>
    <w:qFormat/>
    <w:rsid w:val="007E7D7C"/>
    <w:pPr>
      <w:ind w:left="720"/>
      <w:contextualSpacing/>
    </w:pPr>
  </w:style>
  <w:style w:type="character" w:styleId="FollowedHyperlink">
    <w:name w:val="FollowedHyperlink"/>
    <w:basedOn w:val="DefaultParagraphFont"/>
    <w:uiPriority w:val="99"/>
    <w:semiHidden/>
    <w:unhideWhenUsed/>
    <w:rsid w:val="0044785B"/>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E75D16"/>
    <w:rPr>
      <w:b/>
      <w:bCs/>
    </w:rPr>
  </w:style>
  <w:style w:type="character" w:customStyle="1" w:styleId="CommentSubjectChar">
    <w:name w:val="Comment Subject Char"/>
    <w:basedOn w:val="CommentTextChar"/>
    <w:link w:val="CommentSubject"/>
    <w:uiPriority w:val="99"/>
    <w:semiHidden/>
    <w:rsid w:val="00E75D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digikey.com/product-detail/en/nichicon/UVR1E220MDD6TP/493-12773-1-ND/4328366" TargetMode="External"/><Relationship Id="rId21" Type="http://schemas.openxmlformats.org/officeDocument/2006/relationships/hyperlink" Target="https://www.adafruit.com/products/1374" TargetMode="External"/><Relationship Id="rId42" Type="http://schemas.openxmlformats.org/officeDocument/2006/relationships/hyperlink" Target="https://www.amazon.com/Screws-Phillips-Stainless-Self-tapping-Quantity/dp/B01LY8W5O4/ref=sr_1_2?ie=UTF8&amp;qid=1515780653&amp;sr=8-2&amp;keywords=%234+x+0.5+self+tapping+countersunk" TargetMode="External"/><Relationship Id="rId47" Type="http://schemas.openxmlformats.org/officeDocument/2006/relationships/hyperlink" Target="https://www.amazon.com/Administration-Easydrop-Rregulator-DEHP-Free-chamber/dp/B00UNZ8N8I" TargetMode="External"/><Relationship Id="rId63" Type="http://schemas.openxmlformats.org/officeDocument/2006/relationships/image" Target="media/image5.png"/><Relationship Id="rId68" Type="http://schemas.openxmlformats.org/officeDocument/2006/relationships/image" Target="media/image10.jpg"/><Relationship Id="rId84" Type="http://schemas.openxmlformats.org/officeDocument/2006/relationships/image" Target="media/image26.png"/><Relationship Id="rId89" Type="http://schemas.openxmlformats.org/officeDocument/2006/relationships/hyperlink" Target="https://www.amazon.com/gp/product/B000LB0M8S/ref=ox_sc_act_title_6?psc=1&amp;smid=ATVPDKIKX0DER" TargetMode="External"/><Relationship Id="rId16" Type="http://schemas.openxmlformats.org/officeDocument/2006/relationships/hyperlink" Target="https://www.amazon.com/Dremel-3000-1-25-Attachment-Accessories/dp/B00LUJONH6/ref=sr_1_4?s=hi&amp;ie=UTF8&amp;qid=1536430563&amp;sr=1-4&amp;keywords=dremel" TargetMode="External"/><Relationship Id="rId11" Type="http://schemas.openxmlformats.org/officeDocument/2006/relationships/hyperlink" Target="https://www.amazon.com/Hakko-599B-02-Wire-type-soldering-cleaner/dp/B00FZPGDLA/ref=pd_bxgy_469_img_3?_encoding=UTF8&amp;pd_rd_i=B00FZPGDLA&amp;pd_rd_r=Q7XKEM05W1SKC4H6A17Y&amp;pd_rd_w=WZMdq&amp;pd_rd_wg=SHIyn&amp;psc=1&amp;refRID=Q7XKEM05W1SKC4H6A17Y" TargetMode="External"/><Relationship Id="rId32" Type="http://schemas.openxmlformats.org/officeDocument/2006/relationships/hyperlink" Target="https://www.amazon.com/uxcell-2-54mm-40-Pin-Female-Connector/dp/B00R1LLM1M/ref=sr_1_9?ie=UTF8&amp;keywords=FEMALE%20HEADER%20SOCKET%2040%20PIN&amp;qid=1519845204&amp;sr=8-9" TargetMode="External"/><Relationship Id="rId37" Type="http://schemas.openxmlformats.org/officeDocument/2006/relationships/hyperlink" Target="https://www.amazon.com/Anker-PowerLine-Micro-USB-Smartphones/dp/B012VZ7MUM/ref=sr_1_3?s=electronics&amp;rps=1&amp;ie=UTF8&amp;qid=1522258141&amp;sr=1-3&amp;keywords=micro+usb+cable+6%27&amp;refinements=p_85%3A2470955011" TargetMode="External"/><Relationship Id="rId53" Type="http://schemas.openxmlformats.org/officeDocument/2006/relationships/hyperlink" Target="https://www.amazon.com/Black-Desk-Grommet-Pack/dp/B000MLCNKW/ref=sr_1_3?ie=UTF8&amp;qid=1516643445&amp;sr=8-3&amp;keywords=1%22+grommet" TargetMode="External"/><Relationship Id="rId58" Type="http://schemas.openxmlformats.org/officeDocument/2006/relationships/hyperlink" Target="https://www.amazon.com/Gorilla-6202001-Wood-Glue-oz/dp/B00HDM9I3S/ref=sr_1_2_sspa?s=industrial&amp;rps=1&amp;ie=UTF8&amp;qid=1522248963&amp;sr=1-2-spons&amp;keywords=wood+glue&amp;refinements=p_85%3A2470955011&amp;psc=1" TargetMode="External"/><Relationship Id="rId74" Type="http://schemas.openxmlformats.org/officeDocument/2006/relationships/image" Target="media/image16.jpg"/><Relationship Id="rId79" Type="http://schemas.openxmlformats.org/officeDocument/2006/relationships/image" Target="media/image21.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amazon.com/Black-Desk-Grommet-Pack/dp/B000MLCNKW/ref=sr_1_3?ie=UTF8&amp;qid=1516643445&amp;sr=8-3&amp;keywords=1%22+grommet" TargetMode="External"/><Relationship Id="rId95" Type="http://schemas.openxmlformats.org/officeDocument/2006/relationships/image" Target="media/image35.jpeg"/><Relationship Id="rId22" Type="http://schemas.openxmlformats.org/officeDocument/2006/relationships/hyperlink" Target="https://aisler.net/fritzing" TargetMode="External"/><Relationship Id="rId27" Type="http://schemas.openxmlformats.org/officeDocument/2006/relationships/hyperlink" Target="https://www.digikey.com/products/en?keywords=G5V-2-H1%20DC3" TargetMode="External"/><Relationship Id="rId43" Type="http://schemas.openxmlformats.org/officeDocument/2006/relationships/hyperlink" Target="https://www.amazon.com/Super-Glue-15187-12-Pack/dp/B000LGPD64/ref=sr_1_1_sspa?s=industrial&amp;ie=UTF8&amp;qid=1522249075&amp;sr=1-1-spons&amp;keywords=super+glue&amp;psc=1" TargetMode="External"/><Relationship Id="rId48" Type="http://schemas.openxmlformats.org/officeDocument/2006/relationships/hyperlink" Target="http://www.usplastic.com/catalog/item.aspx?gclid=Cj0KEQjwioHIBRCes6nP56Ti1IsBEiQAxxb5Gwes-zsw0myzZCBFYnZjA5MaETTqo2vcvLtHDRPWZ-8aAuCI8P8HAQ&amp;sku=73055" TargetMode="External"/><Relationship Id="rId64" Type="http://schemas.openxmlformats.org/officeDocument/2006/relationships/image" Target="media/image6.jpeg"/><Relationship Id="rId69" Type="http://schemas.openxmlformats.org/officeDocument/2006/relationships/image" Target="media/image11.jpg"/><Relationship Id="rId80" Type="http://schemas.openxmlformats.org/officeDocument/2006/relationships/image" Target="media/image22.jpeg"/><Relationship Id="rId85" Type="http://schemas.openxmlformats.org/officeDocument/2006/relationships/image" Target="media/image27.png"/><Relationship Id="rId12" Type="http://schemas.openxmlformats.org/officeDocument/2006/relationships/hyperlink" Target="https://www.amazon.com/WYCTIN-0-8mm-Rosin-Soldering-Solder/dp/B071JS8Y53/ref=sr_1_1_sspa?ie=UTF8&amp;keywords=solder%20wire&amp;psc=1&amp;qid=1516641028&amp;refinements=p_85%3A2470955011&amp;rps=1&amp;s=hi&amp;sr=1-1-spons" TargetMode="External"/><Relationship Id="rId17" Type="http://schemas.openxmlformats.org/officeDocument/2006/relationships/hyperlink" Target="https://www.amazon.com/BLACK-DECKER-DR260C-Drill-Driver/dp/B00T2VJ93C/ref=sr_1_11?s=hi&amp;rps=1&amp;ie=UTF8&amp;qid=1536430639&amp;sr=1-11&amp;keywords=drill&amp;refinements=p_85%3A2470955011" TargetMode="External"/><Relationship Id="rId25" Type="http://schemas.openxmlformats.org/officeDocument/2006/relationships/hyperlink" Target="http://www.digikey.com/product-search/en?keywords=493-12781-1-ND" TargetMode="External"/><Relationship Id="rId33" Type="http://schemas.openxmlformats.org/officeDocument/2006/relationships/hyperlink" Target="https://www.sparkfun.com/products/10550" TargetMode="External"/><Relationship Id="rId38" Type="http://schemas.openxmlformats.org/officeDocument/2006/relationships/hyperlink" Target="https://www.amazon.com/gp/product/B01DBOBRHQ?redirect=true&amp;ref_=ox_sc_act_title_7&amp;smid=ABK5NCUPQ578S&amp;th=1" TargetMode="External"/><Relationship Id="rId46" Type="http://schemas.openxmlformats.org/officeDocument/2006/relationships/hyperlink" Target="https://www.coleparmer.com/i/masterflex-tygon-e-lab-e-3603-pump-tubing-l-s-24-50-ft/0650924?pubid=EW" TargetMode="External"/><Relationship Id="rId59" Type="http://schemas.openxmlformats.org/officeDocument/2006/relationships/hyperlink" Target="https://www.amazon.com/Gorilla-Super-Glue-Gel-Clear/dp/B00OAAUAX8/ref=sr_1_3?s=industrial&amp;ie=UTF8&amp;qid=1522248992&amp;sr=1-3&amp;keywords=super+glue" TargetMode="External"/><Relationship Id="rId67" Type="http://schemas.openxmlformats.org/officeDocument/2006/relationships/image" Target="media/image9.jpg"/><Relationship Id="rId20" Type="http://schemas.openxmlformats.org/officeDocument/2006/relationships/hyperlink" Target="https://www.amazon.com/Samsung-MicroSD-Adapter-MB-ME32GA-AM/dp/B06XWN9Q99/ref=pd_bxgy_147_img_2?_encoding=UTF8&amp;pd_rd_i=B06XWN9Q99&amp;pd_rd_r=TG4GMGCFEDVHVVE4AC8Z&amp;pd_rd_w=NCKkn&amp;pd_rd_wg=Bya7R&amp;psc=1&amp;refRID=TG4GMGCFEDVHVVE4AC8Z" TargetMode="External"/><Relationship Id="rId41" Type="http://schemas.openxmlformats.org/officeDocument/2006/relationships/hyperlink" Target="http://www.digikey.com/product-detail/en/AS02708CO-WR-R/668-1112-ND/1464851" TargetMode="External"/><Relationship Id="rId54" Type="http://schemas.openxmlformats.org/officeDocument/2006/relationships/hyperlink" Target="https://www.amazon.com/gp/product/B000LB0M8S/ref=ox_sc_act_title_6?psc=1&amp;smid=ATVPDKIKX0DER" TargetMode="External"/><Relationship Id="rId62" Type="http://schemas.openxmlformats.org/officeDocument/2006/relationships/image" Target="media/image4.jpg"/><Relationship Id="rId70" Type="http://schemas.openxmlformats.org/officeDocument/2006/relationships/image" Target="media/image12.jpg"/><Relationship Id="rId75" Type="http://schemas.openxmlformats.org/officeDocument/2006/relationships/image" Target="media/image17.jpg"/><Relationship Id="rId83" Type="http://schemas.openxmlformats.org/officeDocument/2006/relationships/image" Target="media/image25.png"/><Relationship Id="rId88" Type="http://schemas.openxmlformats.org/officeDocument/2006/relationships/image" Target="media/image30.jpg"/><Relationship Id="rId91" Type="http://schemas.openxmlformats.org/officeDocument/2006/relationships/image" Target="media/image31.jpg"/><Relationship Id="rId96" Type="http://schemas.openxmlformats.org/officeDocument/2006/relationships/hyperlink" Target="http://angryip.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mazon.com/Hakko-CHP-170-Micro-Cutter/dp/B0765NMV68/ref=sr_1_4?s=hi&amp;ie=UTF8&amp;qid=1522335428&amp;sr=1-4&amp;keywords=wire%2Bcutters&amp;th=1" TargetMode="External"/><Relationship Id="rId23" Type="http://schemas.openxmlformats.org/officeDocument/2006/relationships/hyperlink" Target="http://www.amazon.com/gp/product/B00MJVIFS2/ref=pd_lpo_sbs_dp_ss_2?pf_rd_p=1944687742&amp;pf_rd_s=lpo-top-stripe-1&amp;pf_rd_t=201&amp;pf_rd_i=B00LHKYDXM&amp;pf_rd_m=ATVPDKIKX0DER&amp;pf_rd_r=1HHJ4RCJ82E2YJVT77VY" TargetMode="External"/><Relationship Id="rId28" Type="http://schemas.openxmlformats.org/officeDocument/2006/relationships/hyperlink" Target="https://www.digikey.com/product-detail/en/e-switch/100SP1T2B4M6QE/EG2362-ND/378831" TargetMode="External"/><Relationship Id="rId36" Type="http://schemas.openxmlformats.org/officeDocument/2006/relationships/hyperlink" Target="https://www.monoprice.com/product?p_id=18629" TargetMode="External"/><Relationship Id="rId49" Type="http://schemas.openxmlformats.org/officeDocument/2006/relationships/hyperlink" Target="https://www.coleparmer.com/i/mn/0646487" TargetMode="External"/><Relationship Id="rId57" Type="http://schemas.openxmlformats.org/officeDocument/2006/relationships/hyperlink" Target="https://www.amazon.com/VELCRO-Industrial-Strength-Wide-Black/dp/B00006RSP1/ref=sr_1_1?ie=UTF8&amp;keywords=industrial%20velcro&amp;pebp=1437524309178&amp;perid=01BWNFG7DPDZK50DFNBV&amp;qid=1437524307&amp;s=electronics&amp;sr=1-1" TargetMode="External"/><Relationship Id="rId10" Type="http://schemas.openxmlformats.org/officeDocument/2006/relationships/hyperlink" Target="https://www.amazon.com/Weller-WLC100-SP40L-Fine-tools/dp/B0747R26S8/ref=pd_sim_469_3?_encoding=UTF8&amp;pd_rd_i=B0747R26S8&amp;pd_rd_r=99H4WH10AVVMQGF4APFZ&amp;pd_rd_w=WIy7h&amp;pd_rd_wg=C0ay8&amp;psc=1&amp;refRID=99H4WH10AVVMQGF4APFZ" TargetMode="External"/><Relationship Id="rId31" Type="http://schemas.openxmlformats.org/officeDocument/2006/relationships/hyperlink" Target="https://www.adafruit.com/products/1951" TargetMode="External"/><Relationship Id="rId44" Type="http://schemas.openxmlformats.org/officeDocument/2006/relationships/hyperlink" Target="http://www.amazon.com/Vdc-Normally-Closed-Solenoid-Valve/dp/B007D1U64E/ref=pd_rhf_dp_p_img_2?ie=UTF8&amp;refRID=0VP689ZSA23RGAR1QJ6M" TargetMode="External"/><Relationship Id="rId52" Type="http://schemas.openxmlformats.org/officeDocument/2006/relationships/hyperlink" Target="https://www.amazon.com/100-Pack-Purification-Tablets-Aquatabs/dp/B071464NPG/ref=sr_1_4?ie=UTF8&amp;keywords=chlorine%2Bdioxide%2Btablets&amp;qid=1521471647&amp;s=outdoor-recreation&amp;sr=1-4&amp;th=1" TargetMode="External"/><Relationship Id="rId60" Type="http://schemas.openxmlformats.org/officeDocument/2006/relationships/hyperlink" Target="https://www.amazon.com/dp/B01AEQ9X9I/ref=sxr_pa_click_within_right_4?pd_rd_r=5F15XK03A1DWGHQRS9D1&amp;pd_rd_w=kFpBK&amp;pd_rd_wg=8H8Jz&amp;pf_rd_i=usb%20temperature%20humidity%20sensor%20wireless&amp;pf_rd_m=ATVPDKIKX0DER&amp;pf_rd_p=3008539542&amp;pf_rd_r=QJNZRVS6S4D48JP3PVW0&amp;pf_rd_s=desktop-rhs-carousels&amp;pf_rd_t=301&amp;psc=1" TargetMode="External"/><Relationship Id="rId65" Type="http://schemas.openxmlformats.org/officeDocument/2006/relationships/image" Target="media/image7.jpg"/><Relationship Id="rId73" Type="http://schemas.openxmlformats.org/officeDocument/2006/relationships/image" Target="media/image15.png"/><Relationship Id="rId78" Type="http://schemas.openxmlformats.org/officeDocument/2006/relationships/image" Target="media/image20.jpg"/><Relationship Id="rId81" Type="http://schemas.openxmlformats.org/officeDocument/2006/relationships/image" Target="media/image23.png"/><Relationship Id="rId86" Type="http://schemas.openxmlformats.org/officeDocument/2006/relationships/image" Target="media/image28.jpg"/><Relationship Id="rId94" Type="http://schemas.openxmlformats.org/officeDocument/2006/relationships/image" Target="media/image34.jpeg"/><Relationship Id="rId99" Type="http://schemas.openxmlformats.org/officeDocument/2006/relationships/header" Target="header1.xml"/><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www.amazon.com/Weller-WLC100-40-Watt-Soldering-Station/dp/B000AS28UC/ref=sr_1_4?s=hi&amp;rps=1&amp;ie=UTF8&amp;qid=1522249377&amp;sr=1-4&amp;keywords=soldering+iron&amp;refinements=p_85%3A2470955011" TargetMode="External"/><Relationship Id="rId13" Type="http://schemas.openxmlformats.org/officeDocument/2006/relationships/hyperlink" Target="https://www.amazon.com/Craftsman-9-47139-Phillips-Screwdriver-Piece/dp/B002L0LIBM/ref=sr_1_3_sspa?s=hi&amp;ie=UTF8&amp;qid=1522335083&amp;sr=1-3-spons&amp;keywords=phillips+screwdriver+set+%22%231%22&amp;psc=1&amp;smid=AUU1KYNERU7US" TargetMode="External"/><Relationship Id="rId18" Type="http://schemas.openxmlformats.org/officeDocument/2006/relationships/hyperlink" Target="https://www.amazon.com/Neiko-10197A-Titanium-Drill-5-Piece/dp/B002GQ5AKG/ref=sr_1_3_sspa?s=hi&amp;ie=UTF8&amp;qid=1536430671&amp;sr=1-3-spons&amp;keywords=Stepped+drill+bit&amp;psc=1" TargetMode="External"/><Relationship Id="rId39" Type="http://schemas.openxmlformats.org/officeDocument/2006/relationships/hyperlink" Target="https://www.adafruit.com/products/2130?gclid=Cj0KEQiAoby1BRDA-fPXtITt3f0BEiQAPCkqQWqv-4bG627WQL93rt_iGJF8r_jV7FYCB1gxdAY7nTUaAnsh8P8HAQ" TargetMode="External"/><Relationship Id="rId34" Type="http://schemas.openxmlformats.org/officeDocument/2006/relationships/hyperlink" Target="https://www.amazon.com/ANVISION-Adapter-Splitter-5-5x2-1mm-Efficiency/dp/B01C028BSS/ref=sr_1_2?ie=UTF8&amp;keywords=12%20v%20splitter%206-way&amp;qid=1499896782&amp;s=electronics&amp;sr=1-2" TargetMode="External"/><Relationship Id="rId50" Type="http://schemas.openxmlformats.org/officeDocument/2006/relationships/hyperlink" Target="https://www.amazon.com/Cole-Parmer-Male-luer-lock-nylon/dp/B003NV0ORW/ref=sr_1_3?ie=UTF8&amp;qid=1515783055&amp;sr=8-3&amp;keywords=luer+lock+adapter+1%2F4" TargetMode="External"/><Relationship Id="rId55" Type="http://schemas.openxmlformats.org/officeDocument/2006/relationships/hyperlink" Target="https://www.poolpartsonline.com/p-60257-spa-gate-valves-and-slice-valve-flanges.aspx?gclid=CjwKCAjw3_HOBRBaEiwAvLBbovQD3jNwn2b8u27gxH7AeVEt7deEOH7in8wHG1k-fLR5lAwW1JWPUxoC4mwQAvD_BwE" TargetMode="External"/><Relationship Id="rId76" Type="http://schemas.openxmlformats.org/officeDocument/2006/relationships/image" Target="media/image18.jpg"/><Relationship Id="rId97" Type="http://schemas.openxmlformats.org/officeDocument/2006/relationships/image" Target="media/image36.png"/><Relationship Id="rId7" Type="http://schemas.openxmlformats.org/officeDocument/2006/relationships/image" Target="media/image1.jpeg"/><Relationship Id="rId71" Type="http://schemas.openxmlformats.org/officeDocument/2006/relationships/image" Target="media/image13.jpg"/><Relationship Id="rId92" Type="http://schemas.openxmlformats.org/officeDocument/2006/relationships/image" Target="media/image32.jpg"/><Relationship Id="rId2" Type="http://schemas.openxmlformats.org/officeDocument/2006/relationships/styles" Target="styles.xml"/><Relationship Id="rId29" Type="http://schemas.openxmlformats.org/officeDocument/2006/relationships/hyperlink" Target="http://www.alliedelec.com/vcc-visual-communications-company-5302h1-5v/70130277/" TargetMode="External"/><Relationship Id="rId24" Type="http://schemas.openxmlformats.org/officeDocument/2006/relationships/hyperlink" Target="http://www.amazon.com/Mount-Female-Stereo-Socket-Connector/dp/B008SNZUYC/ref=sr_1_1?s=hi&amp;ie=UTF8&amp;qid=1448908642&amp;sr=1-1&amp;keywords=10+Pcs+3+Pin+PCB+Mount+Female+3.5mm+Stereo+Jack+Socket+Connector&amp;refinements=p_85%3A2470955011" TargetMode="External"/><Relationship Id="rId40" Type="http://schemas.openxmlformats.org/officeDocument/2006/relationships/hyperlink" Target="https://www.adafruit.com/products/1951" TargetMode="External"/><Relationship Id="rId45" Type="http://schemas.openxmlformats.org/officeDocument/2006/relationships/hyperlink" Target="http://www.masterflex.com/Product/Masterflex_Tygon_E_Food_B_44_4X_tubing_L_S_16_50_ft/HV-06418-16" TargetMode="External"/><Relationship Id="rId66" Type="http://schemas.openxmlformats.org/officeDocument/2006/relationships/image" Target="media/image8.jpg"/><Relationship Id="rId87" Type="http://schemas.openxmlformats.org/officeDocument/2006/relationships/image" Target="media/image29.jpg"/><Relationship Id="rId61" Type="http://schemas.openxmlformats.org/officeDocument/2006/relationships/image" Target="media/image3.jpeg"/><Relationship Id="rId82" Type="http://schemas.openxmlformats.org/officeDocument/2006/relationships/image" Target="media/image24.png"/><Relationship Id="rId19" Type="http://schemas.openxmlformats.org/officeDocument/2006/relationships/hyperlink" Target="https://www.amazon.com/TP-Link-Wireless-Portable-Travel-Router/dp/B00TQEX8BO/ref=sr_1_6?s=electronics&amp;ie=UTF8&amp;qid=1536431189&amp;sr=1-6&amp;keywords=mini+wifi+router" TargetMode="External"/><Relationship Id="rId14" Type="http://schemas.openxmlformats.org/officeDocument/2006/relationships/hyperlink" Target="https://www.amazon.com/Hakko-CSP-30-1-Stripper-Maximum-Capacity/dp/B00FZPHMUG/ref=pd_sim_328_6?_encoding=UTF8&amp;pd_rd_i=B00FZPHMUG&amp;pd_rd_r=P7SZR6555Z386WD3F9PA&amp;pd_rd_w=QiLAk&amp;pd_rd_wg=Ie28d&amp;psc=1&amp;refRID=P7SZR6555Z386WD3F9PA" TargetMode="External"/><Relationship Id="rId30" Type="http://schemas.openxmlformats.org/officeDocument/2006/relationships/hyperlink" Target="https://www.adafruit.com/products/392" TargetMode="External"/><Relationship Id="rId35" Type="http://schemas.openxmlformats.org/officeDocument/2006/relationships/hyperlink" Target="https://www.amazon.com/Hanvex-HDCQ3-Extension-Cable-Adapter/dp/B00FTGH38W/ref=sr_1_3?s=electronics&amp;rps=1&amp;ie=UTF8&amp;qid=1515780064&amp;sr=1-3&amp;keywords=2.1+mm+extension&amp;refinements=p_85%3A2470955011" TargetMode="External"/><Relationship Id="rId56" Type="http://schemas.openxmlformats.org/officeDocument/2006/relationships/hyperlink" Target="https://www.amazon.com/gp/product/B002KIF35C/ref=ox_sc_act_title_10?psc=1&amp;smid=A17LJB83C3ZRUZ" TargetMode="External"/><Relationship Id="rId77" Type="http://schemas.openxmlformats.org/officeDocument/2006/relationships/image" Target="media/image19.jp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amazon.com/Cole-Parmer-Female-luer-adapter-Nylon/dp/B003NV2RYA/ref=sr_1_4?ie=UTF8&amp;qid=1515783055&amp;sr=8-4&amp;keywords=luer+lock+adapter+1%2F4" TargetMode="External"/><Relationship Id="rId72" Type="http://schemas.openxmlformats.org/officeDocument/2006/relationships/image" Target="media/image14.png"/><Relationship Id="rId93" Type="http://schemas.openxmlformats.org/officeDocument/2006/relationships/image" Target="media/image33.jpg"/><Relationship Id="rId98" Type="http://schemas.openxmlformats.org/officeDocument/2006/relationships/image" Target="media/image3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6563</Words>
  <Characters>37414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FreedomOfTheCity</dc:creator>
  <cp:lastModifiedBy>PsiDev</cp:lastModifiedBy>
  <cp:revision>2</cp:revision>
  <dcterms:created xsi:type="dcterms:W3CDTF">2019-02-01T20:43:00Z</dcterms:created>
  <dcterms:modified xsi:type="dcterms:W3CDTF">2019-02-01T20:43:00Z</dcterms:modified>
</cp:coreProperties>
</file>